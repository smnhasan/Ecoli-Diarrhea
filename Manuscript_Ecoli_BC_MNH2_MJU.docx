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71DE84" w14:textId="1F16FCA1" w:rsidR="00187B0F" w:rsidRPr="00E37857" w:rsidRDefault="00187B0F" w:rsidP="00E37857">
      <w:pPr>
        <w:jc w:val="center"/>
        <w:rPr>
          <w:rFonts w:ascii="Times New Roman" w:hAnsi="Times New Roman" w:cs="Times New Roman"/>
          <w:b/>
          <w:sz w:val="24"/>
          <w:szCs w:val="24"/>
        </w:rPr>
      </w:pPr>
      <w:r w:rsidRPr="00E37857">
        <w:rPr>
          <w:rFonts w:ascii="Times New Roman" w:hAnsi="Times New Roman" w:cs="Times New Roman"/>
          <w:b/>
          <w:sz w:val="24"/>
          <w:szCs w:val="24"/>
        </w:rPr>
        <w:t>Association between Escherichia coli (E. coli) contamination in household drinking water and risk of childhood diarrheal disease in Bangladesh</w:t>
      </w:r>
    </w:p>
    <w:p w14:paraId="4A7239DB" w14:textId="77777777" w:rsidR="00187B0F" w:rsidRPr="00A76633" w:rsidRDefault="00187B0F" w:rsidP="00187B0F">
      <w:pPr>
        <w:rPr>
          <w:rFonts w:ascii="Times New Roman" w:hAnsi="Times New Roman" w:cs="Times New Roman"/>
          <w:sz w:val="24"/>
          <w:szCs w:val="24"/>
        </w:rPr>
      </w:pPr>
    </w:p>
    <w:p w14:paraId="1B22607A" w14:textId="77777777" w:rsidR="00187B0F" w:rsidRPr="00A76633" w:rsidRDefault="00187B0F" w:rsidP="00E37857">
      <w:pPr>
        <w:jc w:val="center"/>
        <w:rPr>
          <w:rFonts w:ascii="Times New Roman" w:hAnsi="Times New Roman" w:cs="Times New Roman"/>
          <w:sz w:val="24"/>
          <w:szCs w:val="24"/>
        </w:rPr>
      </w:pPr>
    </w:p>
    <w:p w14:paraId="10DBDA9A" w14:textId="5CCBB808" w:rsidR="00187B0F" w:rsidRDefault="00187B0F" w:rsidP="00E37857">
      <w:pPr>
        <w:jc w:val="center"/>
        <w:rPr>
          <w:rFonts w:ascii="Times New Roman" w:hAnsi="Times New Roman" w:cs="Times New Roman"/>
          <w:sz w:val="24"/>
          <w:szCs w:val="24"/>
          <w:vertAlign w:val="superscript"/>
        </w:rPr>
      </w:pPr>
      <w:r w:rsidRPr="00A76633">
        <w:rPr>
          <w:rFonts w:ascii="Times New Roman" w:hAnsi="Times New Roman" w:cs="Times New Roman"/>
          <w:sz w:val="24"/>
          <w:szCs w:val="24"/>
        </w:rPr>
        <w:t>Mohammad Nayeem Hasan</w:t>
      </w:r>
      <w:r w:rsidRPr="00E37857">
        <w:rPr>
          <w:rFonts w:ascii="Times New Roman" w:hAnsi="Times New Roman" w:cs="Times New Roman"/>
          <w:sz w:val="24"/>
          <w:szCs w:val="24"/>
          <w:vertAlign w:val="superscript"/>
        </w:rPr>
        <w:t>1</w:t>
      </w:r>
      <w:r w:rsidRPr="00A76633">
        <w:rPr>
          <w:rFonts w:ascii="Times New Roman" w:hAnsi="Times New Roman" w:cs="Times New Roman"/>
          <w:sz w:val="24"/>
          <w:szCs w:val="24"/>
        </w:rPr>
        <w:t>, Muhammad Abdul Baker Chowdhury</w:t>
      </w:r>
      <w:r w:rsidRPr="00E37857">
        <w:rPr>
          <w:rFonts w:ascii="Times New Roman" w:hAnsi="Times New Roman" w:cs="Times New Roman"/>
          <w:sz w:val="24"/>
          <w:szCs w:val="24"/>
          <w:vertAlign w:val="superscript"/>
        </w:rPr>
        <w:t>2</w:t>
      </w:r>
      <w:r w:rsidRPr="00A76633">
        <w:rPr>
          <w:rFonts w:ascii="Times New Roman" w:hAnsi="Times New Roman" w:cs="Times New Roman"/>
          <w:sz w:val="24"/>
          <w:szCs w:val="24"/>
        </w:rPr>
        <w:t>, Maya Biswas</w:t>
      </w:r>
      <w:r w:rsidRPr="00E37857">
        <w:rPr>
          <w:rFonts w:ascii="Times New Roman" w:hAnsi="Times New Roman" w:cs="Times New Roman"/>
          <w:sz w:val="24"/>
          <w:szCs w:val="24"/>
          <w:vertAlign w:val="superscript"/>
        </w:rPr>
        <w:t>1</w:t>
      </w:r>
      <w:r w:rsidRPr="00A76633">
        <w:rPr>
          <w:rFonts w:ascii="Times New Roman" w:hAnsi="Times New Roman" w:cs="Times New Roman"/>
          <w:sz w:val="24"/>
          <w:szCs w:val="24"/>
        </w:rPr>
        <w:t>, Moumita Paul1, Tanvir Ahammed</w:t>
      </w:r>
      <w:r w:rsidR="00E37857" w:rsidRPr="00E37857">
        <w:rPr>
          <w:rFonts w:ascii="Times New Roman" w:hAnsi="Times New Roman" w:cs="Times New Roman"/>
          <w:sz w:val="24"/>
          <w:szCs w:val="24"/>
          <w:vertAlign w:val="superscript"/>
        </w:rPr>
        <w:t>1</w:t>
      </w:r>
      <w:r w:rsidR="00E37857">
        <w:rPr>
          <w:rFonts w:ascii="Times New Roman" w:hAnsi="Times New Roman" w:cs="Times New Roman"/>
          <w:sz w:val="24"/>
          <w:szCs w:val="24"/>
        </w:rPr>
        <w:t>,</w:t>
      </w:r>
      <w:r w:rsidR="00E37857" w:rsidRPr="00E37857">
        <w:rPr>
          <w:rFonts w:ascii="Times New Roman" w:hAnsi="Times New Roman" w:cs="Times New Roman"/>
          <w:sz w:val="24"/>
          <w:szCs w:val="24"/>
        </w:rPr>
        <w:t xml:space="preserve"> </w:t>
      </w:r>
      <w:r w:rsidR="00E37857" w:rsidRPr="00A76633">
        <w:rPr>
          <w:rFonts w:ascii="Times New Roman" w:hAnsi="Times New Roman" w:cs="Times New Roman"/>
          <w:sz w:val="24"/>
          <w:szCs w:val="24"/>
        </w:rPr>
        <w:t>Md Jamal Uddin</w:t>
      </w:r>
      <w:r w:rsidR="00E37857" w:rsidRPr="00E37857">
        <w:rPr>
          <w:rFonts w:ascii="Times New Roman" w:hAnsi="Times New Roman" w:cs="Times New Roman"/>
          <w:sz w:val="24"/>
          <w:szCs w:val="24"/>
          <w:vertAlign w:val="superscript"/>
        </w:rPr>
        <w:t>1</w:t>
      </w:r>
    </w:p>
    <w:p w14:paraId="0642FD16" w14:textId="77777777" w:rsidR="00E37857" w:rsidRPr="00A76633" w:rsidRDefault="00E37857" w:rsidP="00E37857">
      <w:pPr>
        <w:jc w:val="center"/>
        <w:rPr>
          <w:rFonts w:ascii="Times New Roman" w:hAnsi="Times New Roman" w:cs="Times New Roman"/>
          <w:sz w:val="24"/>
          <w:szCs w:val="24"/>
        </w:rPr>
      </w:pPr>
    </w:p>
    <w:p w14:paraId="5D5DF4D9" w14:textId="77777777" w:rsidR="00187B0F" w:rsidRPr="00A76633" w:rsidRDefault="00187B0F" w:rsidP="00187B0F">
      <w:pPr>
        <w:rPr>
          <w:rFonts w:ascii="Times New Roman" w:hAnsi="Times New Roman" w:cs="Times New Roman"/>
          <w:sz w:val="24"/>
          <w:szCs w:val="24"/>
        </w:rPr>
      </w:pPr>
      <w:r w:rsidRPr="00A76633">
        <w:rPr>
          <w:rFonts w:ascii="Times New Roman" w:hAnsi="Times New Roman" w:cs="Times New Roman"/>
          <w:sz w:val="24"/>
          <w:szCs w:val="24"/>
        </w:rPr>
        <w:t>1.  Department of Statistics, Shahjalal University of Science &amp; Technology, Sylhet-3114, Bangladesh</w:t>
      </w:r>
    </w:p>
    <w:p w14:paraId="78871DCB" w14:textId="77777777" w:rsidR="00187B0F" w:rsidRPr="00A76633" w:rsidRDefault="00187B0F" w:rsidP="00187B0F">
      <w:pPr>
        <w:rPr>
          <w:rFonts w:ascii="Times New Roman" w:hAnsi="Times New Roman" w:cs="Times New Roman"/>
          <w:sz w:val="24"/>
          <w:szCs w:val="24"/>
        </w:rPr>
      </w:pPr>
      <w:r w:rsidRPr="00A76633">
        <w:rPr>
          <w:rFonts w:ascii="Times New Roman" w:hAnsi="Times New Roman" w:cs="Times New Roman"/>
          <w:sz w:val="24"/>
          <w:szCs w:val="24"/>
        </w:rPr>
        <w:t xml:space="preserve">2. Department of Emergency Medicine, University of Florida College of Medicine, Gainesville, FL, USA. </w:t>
      </w:r>
    </w:p>
    <w:p w14:paraId="728EE356" w14:textId="2F82CD09" w:rsidR="00187B0F" w:rsidRPr="00A76633" w:rsidDel="00085CED" w:rsidRDefault="00187B0F" w:rsidP="00187B0F">
      <w:pPr>
        <w:rPr>
          <w:del w:id="0" w:author="MJU" w:date="2022-07-01T11:42:00Z"/>
          <w:rFonts w:ascii="Times New Roman" w:hAnsi="Times New Roman" w:cs="Times New Roman"/>
          <w:sz w:val="24"/>
          <w:szCs w:val="24"/>
        </w:rPr>
      </w:pPr>
    </w:p>
    <w:p w14:paraId="6EB45E57" w14:textId="480092A2" w:rsidR="00187B0F" w:rsidRPr="00A76633" w:rsidRDefault="00187B0F" w:rsidP="00187B0F">
      <w:pPr>
        <w:rPr>
          <w:rFonts w:ascii="Times New Roman" w:hAnsi="Times New Roman" w:cs="Times New Roman"/>
          <w:sz w:val="24"/>
          <w:szCs w:val="24"/>
        </w:rPr>
      </w:pPr>
      <w:r w:rsidRPr="00A76633">
        <w:rPr>
          <w:rFonts w:ascii="Times New Roman" w:hAnsi="Times New Roman" w:cs="Times New Roman"/>
          <w:sz w:val="24"/>
          <w:szCs w:val="24"/>
        </w:rPr>
        <w:br w:type="page"/>
      </w:r>
    </w:p>
    <w:p w14:paraId="18941270"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lastRenderedPageBreak/>
        <w:t>Abstract</w:t>
      </w:r>
    </w:p>
    <w:p w14:paraId="3472F9DC" w14:textId="72D53C74" w:rsidR="000B49D7" w:rsidRDefault="000B49D7" w:rsidP="00E37857">
      <w:pPr>
        <w:spacing w:line="360" w:lineRule="auto"/>
        <w:ind w:firstLine="720"/>
        <w:rPr>
          <w:ins w:id="1" w:author="MJU" w:date="2022-07-01T12:28:00Z"/>
          <w:rFonts w:ascii="Times New Roman" w:hAnsi="Times New Roman" w:cs="Times New Roman"/>
          <w:sz w:val="24"/>
          <w:szCs w:val="24"/>
        </w:rPr>
      </w:pPr>
      <w:ins w:id="2" w:author="MJU" w:date="2022-07-01T12:28:00Z">
        <w:r w:rsidRPr="000B49D7">
          <w:rPr>
            <w:rFonts w:ascii="Times New Roman" w:hAnsi="Times New Roman" w:cs="Times New Roman"/>
            <w:sz w:val="24"/>
            <w:szCs w:val="24"/>
          </w:rPr>
          <w:t xml:space="preserve">Escherichia coli (E. coli) is one of the most prevalent agents causing moderate-to-severe diarrhea. We aimed determine the association between E. coli contamination in the family's drinking water and diarrheal diseases of children under five years of age. In this study, data from the 2012 and 2019 waves of the Multiple Indicator Cluster Survey (MICS) were used. Colonies of E. coli were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w:t>
        </w:r>
      </w:ins>
      <w:ins w:id="3" w:author="MJU" w:date="2022-07-01T12:30:00Z">
        <w:r>
          <w:rPr>
            <w:rFonts w:ascii="Times New Roman" w:hAnsi="Times New Roman" w:cs="Times New Roman"/>
            <w:sz w:val="24"/>
            <w:szCs w:val="24"/>
          </w:rPr>
          <w:t xml:space="preserve">considering </w:t>
        </w:r>
      </w:ins>
      <w:ins w:id="4" w:author="MJU" w:date="2022-07-01T12:28:00Z">
        <w:r w:rsidRPr="000B49D7">
          <w:rPr>
            <w:rFonts w:ascii="Times New Roman" w:hAnsi="Times New Roman" w:cs="Times New Roman"/>
            <w:sz w:val="24"/>
            <w:szCs w:val="24"/>
          </w:rPr>
          <w:t xml:space="preserve">complex survey design. 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t>
        </w:r>
        <w:del w:id="5" w:author="DELL" w:date="2022-07-25T23:11:00Z">
          <w:r w:rsidRPr="000B49D7" w:rsidDel="0018371C">
            <w:rPr>
              <w:rFonts w:ascii="Times New Roman" w:hAnsi="Times New Roman" w:cs="Times New Roman"/>
              <w:sz w:val="24"/>
              <w:szCs w:val="24"/>
            </w:rPr>
            <w:delText>were</w:delText>
          </w:r>
        </w:del>
      </w:ins>
      <w:ins w:id="6" w:author="DELL" w:date="2022-07-25T23:11:00Z">
        <w:r w:rsidR="0018371C" w:rsidRPr="000B49D7">
          <w:rPr>
            <w:rFonts w:ascii="Times New Roman" w:hAnsi="Times New Roman" w:cs="Times New Roman"/>
            <w:sz w:val="24"/>
            <w:szCs w:val="24"/>
          </w:rPr>
          <w:t>was</w:t>
        </w:r>
      </w:ins>
      <w:ins w:id="7" w:author="MJU" w:date="2022-07-01T12:28:00Z">
        <w:r w:rsidRPr="000B49D7">
          <w:rPr>
            <w:rFonts w:ascii="Times New Roman" w:hAnsi="Times New Roman" w:cs="Times New Roman"/>
            <w:sz w:val="24"/>
            <w:szCs w:val="24"/>
          </w:rPr>
          <w:t xml:space="preserve"> 1.96 (CI: 1.06-3.63) and 1.29 (0.62-2.69) times more likely to suffer diarrhea than children from low risk of E. coli contamination group. </w:t>
        </w:r>
        <w:commentRangeStart w:id="8"/>
        <w:r w:rsidRPr="000B49D7">
          <w:rPr>
            <w:rFonts w:ascii="Times New Roman" w:hAnsi="Times New Roman" w:cs="Times New Roman"/>
            <w:sz w:val="24"/>
            <w:szCs w:val="24"/>
          </w:rPr>
          <w:t>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t>
        </w:r>
      </w:ins>
      <w:commentRangeEnd w:id="8"/>
      <w:ins w:id="9" w:author="MJU" w:date="2022-07-01T12:29:00Z">
        <w:r>
          <w:rPr>
            <w:rStyle w:val="CommentReference"/>
          </w:rPr>
          <w:commentReference w:id="8"/>
        </w:r>
      </w:ins>
    </w:p>
    <w:p w14:paraId="03941CA5" w14:textId="0E92E54A" w:rsidR="00187B0F" w:rsidRPr="00E37857" w:rsidDel="000B49D7" w:rsidRDefault="00187B0F" w:rsidP="00E37857">
      <w:pPr>
        <w:spacing w:line="360" w:lineRule="auto"/>
        <w:ind w:firstLine="720"/>
        <w:rPr>
          <w:del w:id="10" w:author="MJU" w:date="2022-07-01T12:28:00Z"/>
          <w:rFonts w:ascii="Times New Roman" w:hAnsi="Times New Roman" w:cs="Times New Roman"/>
          <w:sz w:val="24"/>
          <w:szCs w:val="24"/>
        </w:rPr>
      </w:pPr>
      <w:del w:id="11" w:author="MJU" w:date="2022-07-01T12:28:00Z">
        <w:r w:rsidRPr="00E37857" w:rsidDel="000B49D7">
          <w:rPr>
            <w:rFonts w:ascii="Times New Roman" w:hAnsi="Times New Roman" w:cs="Times New Roman"/>
            <w:sz w:val="24"/>
            <w:szCs w:val="24"/>
          </w:rPr>
          <w:delText xml:space="preserve">Escherichia coli (E. coli) is one of the most prevalent etiological agents causing moderate-to-severe diarrhea in low- and middle-income nations. In this study, we tried to find association between diarrheal diseases of Bangladeshi children under five years of age and the level of E. coli contamination in the family's drinking water. Two waves of the Multiple Indicator Cluster Survey (MICS), from 2012 and 2019, were used as the data source for this investigation. By adjusting for potential confounders, logistic regression with complex survey design was used to determine the relationship between level of E. coli contamination and childhood diarrheal disease. Colonies of E. coli were measured per 100 ml of water and divided into three risk categories. Less than one colony of E. coli contamination is considered as low risk, one to ten colonies are considered as moderate risk, and more than ten colonies is considered as high risk. We discovered a </w:delText>
        </w:r>
        <w:r w:rsidR="009555AC" w:rsidDel="000B49D7">
          <w:rPr>
            <w:rFonts w:ascii="Times New Roman" w:hAnsi="Times New Roman" w:cs="Times New Roman"/>
            <w:sz w:val="24"/>
            <w:szCs w:val="24"/>
          </w:rPr>
          <w:delText>m</w:delText>
        </w:r>
        <w:r w:rsidRPr="00E37857" w:rsidDel="000B49D7">
          <w:rPr>
            <w:rFonts w:ascii="Times New Roman" w:hAnsi="Times New Roman" w:cs="Times New Roman"/>
            <w:sz w:val="24"/>
            <w:szCs w:val="24"/>
          </w:rPr>
          <w:delText>oderate E. coli contamination in household drinking water were 1.46 (AOR = 1.46, 95% confidence interval (CI): 0.71 - 3.01) times and 1.29 (AOR = 1.29, 95 percent CI: 0.54 - 3.10) times more likely to have diarrhea in children according to MICS 2019 and 2012 data, respectively, compared to low risk of E. coli contamination children group. According to MICS 2019 and 2012, high risk of E. coli contamination household children were 1.96 and 1.29 times more likely to suffer diarrhea than children from low risk of E. coli contamination group. However, when comparing the moderate and high-risk E. coli contamination groups to the lower risk E. coli contamination group, the sensitivity analysis utilizing the propensity score weighting approach revealed that moderate and high-risk group were more likely to experience diarrhea than lower risk group. The study's conclusion makes clear policy insinuations and advises providing clean water supplies, improving the drinking water system, and forming good hygiene practices to reduce childhood diarrhea.</w:delText>
        </w:r>
      </w:del>
    </w:p>
    <w:p w14:paraId="641BA421" w14:textId="77777777" w:rsidR="00187B0F" w:rsidRPr="00E37857" w:rsidRDefault="00187B0F" w:rsidP="00E37857">
      <w:pPr>
        <w:spacing w:line="360" w:lineRule="auto"/>
        <w:rPr>
          <w:rFonts w:ascii="Times New Roman" w:hAnsi="Times New Roman" w:cs="Times New Roman"/>
          <w:sz w:val="24"/>
          <w:szCs w:val="24"/>
        </w:rPr>
      </w:pPr>
      <w:r w:rsidRPr="00E37857">
        <w:rPr>
          <w:rFonts w:ascii="Times New Roman" w:hAnsi="Times New Roman" w:cs="Times New Roman"/>
          <w:b/>
          <w:bCs/>
          <w:sz w:val="24"/>
          <w:szCs w:val="24"/>
        </w:rPr>
        <w:t>Key Words:</w:t>
      </w:r>
      <w:r w:rsidRPr="00E37857">
        <w:rPr>
          <w:rFonts w:ascii="Times New Roman" w:hAnsi="Times New Roman" w:cs="Times New Roman"/>
          <w:sz w:val="24"/>
          <w:szCs w:val="24"/>
        </w:rPr>
        <w:t xml:space="preserve"> Escherichia coli, Drinking water, Childhood disease, Diarrhea, Under-5 children</w:t>
      </w:r>
    </w:p>
    <w:p w14:paraId="13747D0D" w14:textId="77777777" w:rsidR="00187B0F" w:rsidRPr="00E37857" w:rsidRDefault="00187B0F" w:rsidP="00E37857">
      <w:pPr>
        <w:spacing w:line="360" w:lineRule="auto"/>
        <w:rPr>
          <w:rFonts w:ascii="Times New Roman" w:hAnsi="Times New Roman" w:cs="Times New Roman"/>
          <w:sz w:val="24"/>
          <w:szCs w:val="24"/>
        </w:rPr>
      </w:pPr>
      <w:r w:rsidRPr="00E37857">
        <w:rPr>
          <w:rFonts w:ascii="Times New Roman" w:hAnsi="Times New Roman" w:cs="Times New Roman"/>
          <w:sz w:val="24"/>
          <w:szCs w:val="24"/>
        </w:rPr>
        <w:br w:type="page"/>
      </w:r>
    </w:p>
    <w:p w14:paraId="76EE273F" w14:textId="77777777" w:rsidR="00187B0F" w:rsidRPr="00E37857" w:rsidRDefault="00187B0F" w:rsidP="00E37857">
      <w:pPr>
        <w:spacing w:line="360" w:lineRule="auto"/>
        <w:jc w:val="center"/>
        <w:rPr>
          <w:rFonts w:ascii="Times New Roman" w:hAnsi="Times New Roman" w:cs="Times New Roman"/>
          <w:b/>
          <w:bCs/>
          <w:sz w:val="24"/>
          <w:szCs w:val="24"/>
        </w:rPr>
      </w:pPr>
      <w:commentRangeStart w:id="12"/>
      <w:r w:rsidRPr="00E37857">
        <w:rPr>
          <w:rFonts w:ascii="Times New Roman" w:hAnsi="Times New Roman" w:cs="Times New Roman"/>
          <w:b/>
          <w:bCs/>
          <w:sz w:val="24"/>
          <w:szCs w:val="24"/>
        </w:rPr>
        <w:lastRenderedPageBreak/>
        <w:t>Introduction</w:t>
      </w:r>
      <w:commentRangeEnd w:id="12"/>
      <w:r w:rsidRPr="00E37857">
        <w:rPr>
          <w:rFonts w:ascii="Times New Roman" w:hAnsi="Times New Roman" w:cs="Times New Roman"/>
          <w:b/>
          <w:bCs/>
          <w:sz w:val="24"/>
          <w:szCs w:val="24"/>
        </w:rPr>
        <w:commentReference w:id="12"/>
      </w:r>
    </w:p>
    <w:p w14:paraId="29649FB0" w14:textId="1074C747"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Diarrhea is caused by variety of bacterial, viral, and parasite organisms, the majority of which are spread by contaminated water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westernpacific/health-topics/diarrhoea","accessed":{"date-parts":[["2022","6","27"]]},"author":[{"dropping-particle":"","family":"WHO","given":"","non-dropping-particle":"","parse-names":false,"suffix":""}],"id":"ITEM-1","issued":{"date-parts":[["2022"]]},"title":"Diarrhoea, Diarrhoeal diseases, diarrhea, acute watery diarrhoea","type":"webpage"},"uris":["http://www.mendeley.com/documents/?uuid=a46265bf-e60c-3b4d-a5b6-d16744f16db7"]}],"mendeley":{"formattedCitation":"&lt;sup&gt;1&lt;/sup&gt;","plainTextFormattedCitation":"1","previouslyFormattedCitation":"&lt;sup&gt;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Having at least three loose, liquid, or watery bowel motions each day is the conditions of diarrhea. Due to fluid loss, it frequently lasts for a few days and can lead to dehydration. Diarrhea may be acute, persistent, or chronic. It is one of the leading causes of pediatric sickness and mortality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{"citationItems":[{"id":"ITEM-1","itemData":{"DOI":"10.1596/978-1-4648-0348-2_CH9","PMID":"27227225","author":[{"dropping-particle":"","family":"Keusch","given":"Gerald T.","non-dropping-particle":"","parse-names":false,"suffix":""},{"dropping-particle":"","family":"Walker","given":"Christa Fischer","non-dropping-particle":"","parse-names":false,"suffix":""},{"dropping-particle":"","family":"Das","given":"Jai K.","non-dropping-particle":"","parse-names":false,"suffix":""},{"dropping-particle":"","family":"Horton","given":"Susan","non-dropping-particle":"","parse-names":false,"suffix":""},{"dropping-particle":"","family":"Habte","given":"Demissie","non-dropping-particle":"","parse-names":false,"suffix":""}],"container-title":"Disease Control Priorities, Third Edition (Volume 2): Reproductive, Maternal, Newborn, and Child Health","id":"ITEM-1","issued":{"date-parts":[["2016","4","5"]]},"page":"163-185","publisher":"The International Bank for Reconstruction and Development / The World Bank","title":"Diarrheal Diseases","type":"article-journal"},"uris":["http://www.mendeley.com/documents/?uuid=e0373b96-d27a-349e-8382-7e2682875a2d"]}],"mendeley":{"formattedCitation":"&lt;sup&gt;2&lt;/sup&gt;","plainTextFormattedCitation":"2","previouslyFormattedCitation":"&lt;sup&gt;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Every year, there are around 1.7 billion cases of childhood diarrhea worldwide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data.unicef.org/topic/child-health/diarrhoeal-disease/","accessed":{"date-parts":[["2022","6","27"]]},"author":[{"dropping-particle":"","family":"UNICEF","given":"","non-dropping-particle":"","parse-names":false,"suffix":""}],"id":"ITEM-1","issued":{"date-parts":[["2021"]]},"title":"Diarrhoea","type":"webpage"},"uris":["http://www.mendeley.com/documents/?uuid=01a3cb67-a39a-3052-ae8b-e93daa1da52e"]}],"mendeley":{"formattedCitation":"&lt;sup&gt;4&lt;/sup&gt;","plainTextFormattedCitation":"4","previouslyFormattedCitation":"&lt;sup&gt;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4</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Diarrhea is the second most common cause of death in children under five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is, however, both treatable and preventable by using clean water, maintain proper sanitation, and practice good hygiene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{"citationItems":[{"id":"ITEM-1","itemData":{"DOI":"10.1596/978-1-4648-0522-6_CH9","ISBN":"9781464805226","PMID":"30212108","abstract":"Safe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author":[{"dropping-particle":"","family":"Hutton","given":"Guy","non-dropping-particle":"","parse-names":false,"suffix":""},{"dropping-particle":"","family":"Chase","given":"Claire","non-dropping-particle":"","parse-names":false,"suffix":""}],"container-title":"Disease Control Priorities, Third Edition (Volume 7): Injury Prevention and Environmental Health","id":"ITEM-1","issued":{"date-parts":[["2017","10","27"]]},"page":"171-198","publisher":"The International Bank for Reconstruction and Development / The World Bank","title":"Water Supply, Sanitation, and Hygiene","type":"article-journal"},"uris":["http://www.mendeley.com/documents/?uuid=b6ce6f01-6acc-377f-a3b2-731aa35507fd"]}],"mendeley":{"formattedCitation":"&lt;sup&gt;5&lt;/sup&gt;","plainTextFormattedCitation":"5","previouslyFormattedCitation":"&lt;sup&gt;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144EE9E6" w14:textId="73AF0640"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In low- and middle-income nations, </w:t>
      </w:r>
      <w:ins w:id="13" w:author="MJU" w:date="2022-07-01T22:20:00Z">
        <w:r w:rsidR="0026635B" w:rsidRPr="0026635B">
          <w:rPr>
            <w:rFonts w:ascii="Times New Roman" w:hAnsi="Times New Roman" w:cs="Times New Roman"/>
            <w:sz w:val="24"/>
            <w:szCs w:val="24"/>
          </w:rPr>
          <w:t xml:space="preserve">Escherichia coli (E. coli) </w:t>
        </w:r>
      </w:ins>
      <w:del w:id="14" w:author="MJU" w:date="2022-07-01T22:20:00Z">
        <w:r w:rsidRPr="00E37857" w:rsidDel="0026635B">
          <w:rPr>
            <w:rFonts w:ascii="Times New Roman" w:hAnsi="Times New Roman" w:cs="Times New Roman"/>
            <w:sz w:val="24"/>
            <w:szCs w:val="24"/>
          </w:rPr>
          <w:delText xml:space="preserve">E. coli </w:delText>
        </w:r>
      </w:del>
      <w:r w:rsidRPr="00E37857">
        <w:rPr>
          <w:rFonts w:ascii="Times New Roman" w:hAnsi="Times New Roman" w:cs="Times New Roman"/>
          <w:sz w:val="24"/>
          <w:szCs w:val="24"/>
        </w:rPr>
        <w:t xml:space="preserve">is one of the most frequent etiological agents of moderate-to-severe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can be found in the intestines of mammals, including humans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{"citationItems":[{"id":"ITEM-1","itemData":{"DOI":"10.3389/FCIMB.2020.548492/BIBTEX","ISSN":"22352988","PMID":"33409157","abstract":"Genetic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infections.","author":[{"dropping-particle":"","family":"Braz","given":"Vânia Santos","non-dropping-particle":"","parse-names":false,"suffix":""},{"dropping-particle":"","family":"Melchior","given":"Karine","non-dropping-particle":"","parse-names":false,"suffix":""},{"dropping-particle":"","family":"Moreira","given":"Cristiano Gallina","non-dropping-particle":"","parse-names":false,"suffix":""}],"container-title":"Frontiers in Cellular and Infection Microbiology","id":"ITEM-1","issued":{"date-parts":[["2020","12","21"]]},"page":"793","publisher":"Frontiers Media S.A.","title":"Escherichia coli as a Multifaceted Pathogenic and Versatile Bacterium","type":"article-journal","volume":"10"},"uris":["http://www.mendeley.com/documents/?uuid=57b00213-9969-388f-a5c2-3464532aa927"]}],"mendeley":{"formattedCitation":"&lt;sup&gt;6&lt;/sup&gt;","plainTextFormattedCitation":"6","previouslyFormattedCitation":"&lt;sup&gt;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 coli was suspected in 138 samples, and it was discovered that 30 of these samples contained strains that were diarrheagenic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{"citationItems":[{"id":"ITEM-1","itemData":{"DOI":"10.1590/S0074-02762005000400004","ISSN":"0074-0276","PMID":"16113883","abstract":"We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Brazil.","author":[{"dropping-particle":"","family":"Franzolin","given":"Marcia Regina","non-dropping-particle":"","parse-names":false,"suffix":""},{"dropping-particle":"","family":"Alves","given":"Rosely Cabette Barbosa","non-dropping-particle":"","parse-names":false,"suffix":""},{"dropping-particle":"","family":"Keller","given":"Rogéria","non-dropping-particle":"","parse-names":false,"suffix":""},{"dropping-particle":"","family":"Gomes","given":"Tânia Aparecida Tardelli","non-dropping-particle":"","parse-names":false,"suffix":""},{"dropping-particle":"","family":"Beutin","given":"Lothar","non-dropping-particle":"","parse-names":false,"suffix":""},{"dropping-particle":"","family":"Barreto","given":"Mauricio Lima","non-dropping-particle":"","parse-names":false,"suffix":""},{"dropping-particle":"","family":"Milroy","given":"Craig","non-dropping-particle":"","parse-names":false,"suffix":""},{"dropping-particle":"","family":"Strina","given":"Agostino","non-dropping-particle":"","parse-names":false,"suffix":""},{"dropping-particle":"","family":"Ribeiro","given":"Hugo","non-dropping-particle":"","parse-names":false,"suffix":""},{"dropping-particle":"","family":"Trabulsi","given":"Luiz Rachid","non-dropping-particle":"","parse-names":false,"suffix":""}],"container-title":"Memórias do Instituto Oswaldo Cruz","id":"ITEM-1","issue":"4","issued":{"date-parts":[["2005"]]},"page":"359-363","publisher":"Instituto Oswaldo Cruz, Ministério da Saúde","title":"Prevalence of diarrheagenic Escherichia coli in children with diarrhea in Salvador, Bahia, Brazil","type":"article-journal","volume":"100"},"uris":["http://www.mendeley.com/documents/?uuid=0bdd372b-1f2c-3056-b89a-f9e651eb482e"]}],"mendeley":{"formattedCitation":"&lt;sup&gt;7&lt;/sup&gt;","plainTextFormattedCitation":"7","previouslyFormattedCitation":"&lt;sup&gt;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Pr="00E37857">
        <w:rPr>
          <w:rFonts w:ascii="Times New Roman" w:hAnsi="Times New Roman" w:cs="Times New Roman"/>
          <w:noProof/>
          <w:sz w:val="24"/>
          <w:szCs w:val="24"/>
        </w:rPr>
        <w:t xml:space="preserve">Salmanzadeh-Ahrabi et al. </w:t>
      </w:r>
      <w:del w:id="15" w:author="MJU" w:date="2022-07-01T22:21:00Z">
        <w:r w:rsidRPr="00E37857" w:rsidDel="0026635B">
          <w:rPr>
            <w:rFonts w:ascii="Times New Roman" w:hAnsi="Times New Roman" w:cs="Times New Roman"/>
            <w:sz w:val="24"/>
            <w:szCs w:val="24"/>
          </w:rPr>
          <w:delText xml:space="preserve">(2005) </w:delText>
        </w:r>
      </w:del>
      <w:r w:rsidRPr="00E37857">
        <w:rPr>
          <w:rFonts w:ascii="Times New Roman" w:hAnsi="Times New Roman" w:cs="Times New Roman"/>
          <w:sz w:val="24"/>
          <w:szCs w:val="24"/>
        </w:rPr>
        <w:t xml:space="preserve">investigated at E. coli in youngsters from Tehran who had serious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{"citationItems":[{"id":"ITEM-1","itemData":{"DOI":"10.1179/146532805X23335","ISSN":"0272-4936","PMID":"15814047","abstract":"From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author":[{"dropping-particle":"","family":"Salmanzadeh-Ahrabi","given":"Siavosh","non-dropping-particle":"","parse-names":false,"suffix":""},{"dropping-particle":"","family":"Habibi","given":"Effat","non-dropping-particle":"","parse-names":false,"suffix":""},{"dropping-particle":"","family":"Jaafari","given":"Fereshteh","non-dropping-particle":"","parse-names":false,"suffix":""},{"dropping-particle":"","family":"Zali","given":"Mohammad Reza","non-dropping-particle":"","parse-names":false,"suffix":""}],"container-title":"Annals of tropical paediatrics","id":"ITEM-1","issue":"1","issued":{"date-parts":[["2005","3"]]},"page":"35-39","publisher":"Ann Trop Paediatr","title":"Molecular epidemiology of Escherichia coli diarrhoea in children in Tehran","type":"article-journal","volume":"25"},"uris":["http://www.mendeley.com/documents/?uuid=53c126e0-e4e7-3b23-855e-b808f63c0f15"]}],"mendeley":{"formattedCitation":"&lt;sup&gt;8&lt;/sup&gt;","plainTextFormattedCitation":"8","previouslyFormattedCitation":"&lt;sup&gt;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was shown that diarrhea caused by E. coli occurs often in children under the age of five in Eastern Ethiopia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{"citationItems":[{"id":"ITEM-1","itemData":{"DOI":"10.1371/JOURNAL.PONE.0246024","ISBN":"1111111111","ISSN":"1932-6203","PMID":"33508023","abstract":"Background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in.","author":[{"dropping-particle":"","family":"Getaneh","given":"Dawit Kassaye","non-dropping-particle":"","parse-names":false,"suffix":""},{"dropping-particle":"","family":"Hordofa","given":"Lemessa Oljira","non-dropping-particle":"","parse-names":false,"suffix":""},{"dropping-particle":"","family":"Ayana","given":"Desalegn Admassu","non-dropping-particle":"","parse-names":false,"suffix":""},{"dropping-particle":"","family":"Tessema","given":"Tesfaye Sisay","non-dropping-particle":"","parse-names":false,"suffix":""},{"dropping-particle":"","family":"Regassa","given":"Lemma Demissie","non-dropping-particle":"","parse-names":false,"suffix":""}],"container-title":"PLOS ONE","id":"ITEM-1","issue":"1","issued":{"date-parts":[["2021","1","1"]]},"page":"e0246024","publisher":"Public Library of Science","title":"Prevalence of Escherichia coli O157:H7 and associated factors in under-five children in Eastern Ethiopia","type":"article-journal","volume":"16"},"uris":["http://www.mendeley.com/documents/?uuid=9e4095c9-f1a4-3bfa-9570-d1d7db12898f"]}],"mendeley":{"formattedCitation":"&lt;sup&gt;9&lt;/sup&gt;","plainTextFormattedCitation":"9","previouslyFormattedCitation":"&lt;sup&gt;9&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a different study, Yu et al. (2015) evaluated 2524 patients and found that 10.7% cases had diarrhea and 4.6% causes from E. coli (4.6 percent)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{"citationItems":[{"id":"ITEM-1","itemData":{"DOI":"10.1016/J.JINF.2015.03.001","ISSN":"1532-2742","PMID":"25753104","abstract":"Objectives: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author":[{"dropping-particle":"","family":"Yu","given":"Jianxing","non-dropping-particle":"","parse-names":false,"suffix":""},{"dropping-particle":"","family":"Jing","given":"Huaiqi","non-dropping-particle":"","parse-names":false,"suffix":""},{"dropping-particle":"","family":"Lai","given":"Shengjie","non-dropping-particle":"","parse-names":false,"suffix":""},{"dropping-particle":"","family":"Xu","given":"Wenbo","non-dropping-particle":"","parse-names":false,"suffix":""},{"dropping-particle":"","family":"Li","given":"Mengfeng","non-dropping-particle":"","parse-names":false,"suffix":""},{"dropping-particle":"","family":"Wu","given":"Jianguo","non-dropping-particle":"","parse-names":false,"suffix":""},{"dropping-particle":"","family":"Liu","given":"Wei","non-dropping-particle":"","parse-names":false,"suffix":""},{"dropping-particle":"","family":"Yuan","given":"Zhenghong","non-dropping-particle":"","parse-names":false,"suffix":""},{"dropping-particle":"","family":"Chen","given":"Yu","non-dropping-particle":"","parse-names":false,"suffix":""},{"dropping-particle":"","family":"Zhao","given":"Shiwen","non-dropping-particle":"","parse-names":false,"suffix":""},{"dropping-particle":"","family":"Wang","given":"Xinhua","non-dropping-particle":"","parse-names":false,"suffix":""},{"dropping-particle":"","family":"Zhao","given":"Zhuo","non-dropping-particle":"","parse-names":false,"suffix":""},{"dropping-particle":"","family":"Ran","given":"Lu","non-dropping-particle":"","parse-names":false,"suffix":""},{"dropping-particle":"","family":"Wu","given":"Shuyu","non-dropping-particle":"","parse-names":false,"suffix":""},{"dropping-particle":"","family":"Klena","given":"John D.","non-dropping-particle":"","parse-names":false,"suffix":""},{"dropping-particle":"","family":"Feng","given":"Luzhao","non-dropping-particle":"","parse-names":false,"suffix":""},{"dropping-particle":"","family":"Li","given":"Fu","non-dropping-particle":"","parse-names":false,"suffix":""},{"dropping-particle":"","family":"Ye","given":"Xianfei","non-dropping-particle":"","parse-names":false,"suffix":""},{"dropping-particle":"","family":"Qiu","given":"Yanzi","non-dropping-particle":"","parse-names":false,"suffix":""},{"dropping-particle":"","family":"Wang","given":"Xin","non-dropping-particle":"","parse-names":false,"suffix":""},{"dropping-particle":"","family":"Yu","given":"Hongjie","non-dropping-particle":"","parse-names":false,"suffix":""},{"dropping-particle":"","family":"Li","given":"Zhongjie","non-dropping-particle":"","parse-names":false,"suffix":""},{"dropping-particle":"","family":"Yang","given":"Weizhong","non-dropping-particle":"","parse-names":false,"suffix":""}],"container-title":"The Journal of infection","id":"ITEM-1","issue":"1","issued":{"date-parts":[["2015","7","1"]]},"page":"19-27","publisher":"J Infect","title":"Etiology of diarrhea among children under the age five in China: Results from a five-year surveillance","type":"article-journal","volume":"71"},"uris":["http://www.mendeley.com/documents/?uuid=b70c0e9d-8621-3693-89e2-75c58dd3e5b1"]}],"mendeley":{"formattedCitation":"&lt;sup&gt;10&lt;/sup&gt;","plainTextFormattedCitation":"10","previouslyFormattedCitation":"&lt;sup&gt;10&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10</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326FD08E" w14:textId="7689771D" w:rsidR="00187B0F" w:rsidRPr="00E37857" w:rsidRDefault="00187B0F" w:rsidP="00E37857">
      <w:pPr>
        <w:spacing w:line="360" w:lineRule="auto"/>
        <w:rPr>
          <w:rFonts w:ascii="Times New Roman" w:hAnsi="Times New Roman" w:cs="Times New Roman"/>
          <w:sz w:val="24"/>
          <w:szCs w:val="24"/>
        </w:rPr>
      </w:pPr>
      <w:r w:rsidRPr="00E37857">
        <w:rPr>
          <w:rFonts w:ascii="Times New Roman" w:hAnsi="Times New Roman" w:cs="Times New Roman"/>
          <w:sz w:val="24"/>
          <w:szCs w:val="24"/>
        </w:rPr>
        <w:tab/>
        <w:t xml:space="preserve">Around 7% of Bangladesh's children under five get affected by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lt;sup&gt;11&lt;/sup&gt;","plainTextFormattedCitation":"11","previouslyFormattedCitation":"&lt;sup&gt;11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Around half of those surveyed claimed that diarrheal illness had cost them more than 10% of their income, with the cost of treating diarrhea in Bangladesh estimated to be $79 million in 2018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{"citationItems":[{"id":"ITEM-1","itemData":{"DOI":"10.1016/J.IJID.2021.04.038","ISSN":"1878-3511","PMID":"33864914","abstract":"Background: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burden.","author":[{"dropping-particle":"","family":"Hasan","given":"Md Zahid","non-dropping-particle":"","parse-names":false,"suffix":""},{"dropping-particle":"","family":"Mehdi","given":"Gazi Golam","non-dropping-particle":"","parse-names":false,"suffix":""},{"dropping-particle":"","family":"Broucker","given":"Gatien","non-dropping-particle":"De","parse-names":false,"suffix":""},{"dropping-particle":"","family":"Ahmed","given":"Sayem","non-dropping-particle":"","parse-names":false,"suffix":""},{"dropping-particle":"","family":"Ali","given":"Md Wazed","non-dropping-particle":"","parse-names":false,"suffix":""},{"dropping-particle":"","family":"Martin Del Campo","given":"Jorge","non-dropping-particle":"","parse-names":false,"suffix":""},{"dropping-particle":"","family":"Constenla","given":"Dagna","non-dropping-particle":"","parse-names":false,"suffix":""},{"dropping-particle":"","family":"Patenaude","given":"Bryan","non-dropping-particle":"","parse-names":false,"suffix":""},{"dropping-particle":"","family":"Uddin","given":"Md Jasim","non-dropping-particle":"","parse-names":false,"suffix":""}],"container-title":"International journal of infectious diseases : IJID : official publication of the International Society for Infectious Diseases","id":"ITEM-1","issued":{"date-parts":[["2021","6","1"]]},"page":"37-46","publisher":"Int J Infect Dis","title":"The economic burden of diarrhea in children under 5 years in Bangladesh","type":"article-journal","volume":"107"},"uris":["http://www.mendeley.com/documents/?uuid=3e42a3dd-53d5-356b-a4a8-1b79ee553dc1"]}],"mendeley":{"formattedCitation":"&lt;sup&gt;12&lt;/sup&gt;","plainTextFormattedCitation":"12","previouslyFormattedCitation":"&lt;sup&gt;12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Water contamination by E. coli is fairly widespread in Bangladesh. According to MICS 2012 and MICS 2019, respectively, </w:t>
      </w:r>
      <w:ins w:id="16" w:author="DELL" w:date="2022-08-12T23:24:00Z">
        <w:r w:rsidR="00DB7A98">
          <w:rPr>
            <w:rFonts w:ascii="Times New Roman" w:hAnsi="Times New Roman" w:cs="Times New Roman"/>
            <w:sz w:val="24"/>
            <w:szCs w:val="24"/>
          </w:rPr>
          <w:t xml:space="preserve">around </w:t>
        </w:r>
      </w:ins>
      <w:r w:rsidRPr="00E37857">
        <w:rPr>
          <w:rFonts w:ascii="Times New Roman" w:hAnsi="Times New Roman" w:cs="Times New Roman"/>
          <w:sz w:val="24"/>
          <w:szCs w:val="24"/>
        </w:rPr>
        <w:t>6</w:t>
      </w:r>
      <w:ins w:id="17" w:author="DELL" w:date="2022-08-12T23:24:00Z">
        <w:r w:rsidR="00DB7A98">
          <w:rPr>
            <w:rFonts w:ascii="Times New Roman" w:hAnsi="Times New Roman" w:cs="Times New Roman"/>
            <w:sz w:val="24"/>
            <w:szCs w:val="24"/>
          </w:rPr>
          <w:t>2</w:t>
        </w:r>
      </w:ins>
      <w:del w:id="18" w:author="DELL" w:date="2022-08-12T23:24:00Z">
        <w:r w:rsidRPr="00E37857" w:rsidDel="00DB7A98">
          <w:rPr>
            <w:rFonts w:ascii="Times New Roman" w:hAnsi="Times New Roman" w:cs="Times New Roman"/>
            <w:sz w:val="24"/>
            <w:szCs w:val="24"/>
          </w:rPr>
          <w:delText>1.7</w:delText>
        </w:r>
      </w:del>
      <w:r w:rsidRPr="00E37857">
        <w:rPr>
          <w:rFonts w:ascii="Times New Roman" w:hAnsi="Times New Roman" w:cs="Times New Roman"/>
          <w:sz w:val="24"/>
          <w:szCs w:val="24"/>
        </w:rPr>
        <w:t>% and 8</w:t>
      </w:r>
      <w:ins w:id="19" w:author="DELL" w:date="2022-08-12T23:24:00Z">
        <w:r w:rsidR="00DB7A98">
          <w:rPr>
            <w:rFonts w:ascii="Times New Roman" w:hAnsi="Times New Roman" w:cs="Times New Roman"/>
            <w:sz w:val="24"/>
            <w:szCs w:val="24"/>
          </w:rPr>
          <w:t>2</w:t>
        </w:r>
      </w:ins>
      <w:del w:id="20" w:author="DELL" w:date="2022-08-12T23:24:00Z">
        <w:r w:rsidRPr="00E37857" w:rsidDel="00DB7A98">
          <w:rPr>
            <w:rFonts w:ascii="Times New Roman" w:hAnsi="Times New Roman" w:cs="Times New Roman"/>
            <w:sz w:val="24"/>
            <w:szCs w:val="24"/>
          </w:rPr>
          <w:delText>1.9</w:delText>
        </w:r>
      </w:del>
      <w:r w:rsidRPr="00E37857">
        <w:rPr>
          <w:rFonts w:ascii="Times New Roman" w:hAnsi="Times New Roman" w:cs="Times New Roman"/>
          <w:sz w:val="24"/>
          <w:szCs w:val="24"/>
        </w:rPr>
        <w:t xml:space="preserve">% </w:t>
      </w:r>
      <w:ins w:id="21" w:author="DELL" w:date="2022-08-12T23:24:00Z">
        <w:r w:rsidR="00DB7A98">
          <w:rPr>
            <w:rFonts w:ascii="Times New Roman" w:hAnsi="Times New Roman" w:cs="Times New Roman"/>
            <w:sz w:val="24"/>
            <w:szCs w:val="24"/>
          </w:rPr>
          <w:t xml:space="preserve">of </w:t>
        </w:r>
      </w:ins>
      <w:del w:id="22" w:author="DELL" w:date="2022-08-12T23:23:00Z">
        <w:r w:rsidRPr="00E37857" w:rsidDel="00DB7A98">
          <w:rPr>
            <w:rFonts w:ascii="Times New Roman" w:hAnsi="Times New Roman" w:cs="Times New Roman"/>
            <w:sz w:val="24"/>
            <w:szCs w:val="24"/>
          </w:rPr>
          <w:delText>of the population</w:delText>
        </w:r>
      </w:del>
      <w:ins w:id="23" w:author="DELL" w:date="2022-08-12T23:23:00Z">
        <w:r w:rsidR="00DB7A98">
          <w:rPr>
            <w:rFonts w:ascii="Times New Roman" w:hAnsi="Times New Roman" w:cs="Times New Roman"/>
            <w:sz w:val="24"/>
            <w:szCs w:val="24"/>
          </w:rPr>
          <w:t>people</w:t>
        </w:r>
      </w:ins>
      <w:r w:rsidRPr="00E37857">
        <w:rPr>
          <w:rFonts w:ascii="Times New Roman" w:hAnsi="Times New Roman" w:cs="Times New Roman"/>
          <w:sz w:val="24"/>
          <w:szCs w:val="24"/>
        </w:rPr>
        <w:t xml:space="preserve"> </w:t>
      </w:r>
      <w:del w:id="24" w:author="DELL" w:date="2022-08-12T23:23:00Z">
        <w:r w:rsidRPr="00E37857" w:rsidDel="00DB7A98">
          <w:rPr>
            <w:rFonts w:ascii="Times New Roman" w:hAnsi="Times New Roman" w:cs="Times New Roman"/>
            <w:sz w:val="24"/>
            <w:szCs w:val="24"/>
          </w:rPr>
          <w:delText xml:space="preserve">of households </w:delText>
        </w:r>
      </w:del>
      <w:del w:id="25" w:author="DELL" w:date="2022-08-12T23:24:00Z">
        <w:r w:rsidRPr="00E37857" w:rsidDel="00DB7A98">
          <w:rPr>
            <w:rFonts w:ascii="Times New Roman" w:hAnsi="Times New Roman" w:cs="Times New Roman"/>
            <w:sz w:val="24"/>
            <w:szCs w:val="24"/>
          </w:rPr>
          <w:delText xml:space="preserve">had </w:delText>
        </w:r>
      </w:del>
      <w:ins w:id="26" w:author="DELL" w:date="2022-08-12T23:24:00Z">
        <w:r w:rsidR="00DB7A98">
          <w:rPr>
            <w:rFonts w:ascii="Times New Roman" w:hAnsi="Times New Roman" w:cs="Times New Roman"/>
            <w:sz w:val="24"/>
            <w:szCs w:val="24"/>
          </w:rPr>
          <w:t xml:space="preserve">used </w:t>
        </w:r>
      </w:ins>
      <w:del w:id="27" w:author="DELL" w:date="2022-08-12T23:24:00Z">
        <w:r w:rsidRPr="00E37857" w:rsidDel="00DB7A98">
          <w:rPr>
            <w:rFonts w:ascii="Times New Roman" w:hAnsi="Times New Roman" w:cs="Times New Roman"/>
            <w:sz w:val="24"/>
            <w:szCs w:val="24"/>
          </w:rPr>
          <w:delText xml:space="preserve">drinking water that was </w:delText>
        </w:r>
      </w:del>
      <w:r w:rsidRPr="00E37857">
        <w:rPr>
          <w:rFonts w:ascii="Times New Roman" w:hAnsi="Times New Roman" w:cs="Times New Roman"/>
          <w:sz w:val="24"/>
          <w:szCs w:val="24"/>
        </w:rPr>
        <w:t xml:space="preserve">contaminated </w:t>
      </w:r>
      <w:ins w:id="28" w:author="DELL" w:date="2022-08-12T23:24:00Z">
        <w:r w:rsidR="00DB7A98">
          <w:rPr>
            <w:rFonts w:ascii="Times New Roman" w:hAnsi="Times New Roman" w:cs="Times New Roman"/>
            <w:sz w:val="24"/>
            <w:szCs w:val="24"/>
          </w:rPr>
          <w:t xml:space="preserve">drinking water </w:t>
        </w:r>
      </w:ins>
      <w:r w:rsidRPr="00E37857">
        <w:rPr>
          <w:rFonts w:ascii="Times New Roman" w:hAnsi="Times New Roman" w:cs="Times New Roman"/>
          <w:sz w:val="24"/>
          <w:szCs w:val="24"/>
        </w:rPr>
        <w:t xml:space="preserve">with bacteria like E. coli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 recent study in Bangladesh has determined the spatial risk distribution and contributing factors of E. coli contamination in household drinking water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{"citationItems":[{"id":"ITEM-1","itemData":{"DOI":"10.1080/09603123.2019.1593328","ISSN":"1369-1619","PMID":"30924350","abstract":"The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Bangladesh.","author":[{"dropping-particle":"","family":"Khan","given":"Jahidur Rahman","non-dropping-particle":"","parse-names":false,"suffix":""},{"dropping-particle":"","family":"Bakar","given":"K. Shuvo","non-dropping-particle":"","parse-names":false,"suffix":""}],"container-title":"International journal of environmental health research","id":"ITEM-1","issue":"3","issued":{"date-parts":[["2020","5","3"]]},"page":"268-283","publisher":"Int J Environ Health Res","title":"Spatial risk distribution and determinants of E. coli contamination in household drinking water: a case study of Bangladesh","type":"article-journal","volume":"30"},"uris":["http://www.mendeley.com/documents/?uuid=fac85a72-227c-3861-8eac-1f672f5ee938"]}],"mendeley":{"formattedCitation":"&lt;sup&gt;14&lt;/sup&gt;","plainTextFormattedCitation":"14","previouslyFormattedCitation":"&lt;sup&gt;14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14</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After examining data from fifty villages in rural Bangladesh, Luby et al. </w:t>
      </w:r>
      <w:del w:id="29" w:author="MJU" w:date="2022-07-01T22:22:00Z">
        <w:r w:rsidRPr="00E37857" w:rsidDel="0026635B">
          <w:rPr>
            <w:rFonts w:ascii="Times New Roman" w:hAnsi="Times New Roman" w:cs="Times New Roman"/>
            <w:sz w:val="24"/>
            <w:szCs w:val="24"/>
          </w:rPr>
          <w:delText>(2018)</w:delText>
        </w:r>
      </w:del>
      <w:r w:rsidRPr="00E37857">
        <w:rPr>
          <w:rFonts w:ascii="Times New Roman" w:hAnsi="Times New Roman" w:cs="Times New Roman"/>
          <w:sz w:val="24"/>
          <w:szCs w:val="24"/>
        </w:rPr>
        <w:t xml:space="preserve"> discovered an association between the severity of childhood diarrhea and E. coli-polluted drinking water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{"citationItems":[{"id":"ITEM-1","itemData":{"DOI":"10.1016/S2214-109X(17)30490-4/ATTACHMENT/D718A6CB-BF20-4FE5-87E5-1CC731A30C11/MMC1.PDF","ISSN":"2214109X","PMID":"29396217","abstract":"Background: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18…","author":[{"dropping-particle":"","family":"Luby","given":"Stephen P.","non-dropping-particle":"","parse-names":false,"suffix":""},{"dropping-particle":"","family":"Rahman","given":"Mahbubur","non-dropping-particle":"","parse-names":false,"suffix":""},{"dropping-particle":"","family":"Arnold","given":"Benjamin F.","non-dropping-particle":"","parse-names":false,"suffix":""},{"dropping-particle":"","family":"Unicomb","given":"Leanne","non-dropping-particle":"","parse-names":false,"suffix":""},{"dropping-particle":"","family":"Ashraf","given":"Sania","non-dropping-particle":"","parse-names":false,"suffix":""},{"dropping-particle":"","family":"Winch","given":"Peter J.","non-dropping-particle":"","parse-names":false,"suffix":""},{"dropping-particle":"","family":"Stewart","given":"Christine P.","non-dropping-particle":"","parse-names":false,"suffix":""},{"dropping-particle":"","family":"Begum","given":"Farzana","non-dropping-particle":"","parse-names":false,"suffix":""},{"dropping-particle":"","family":"Hussain","given":"Faruqe","non-dropping-particle":"","parse-names":false,"suffix":""},{"dropping-particle":"","family":"Benjamin-Chung","given":"Jade","non-dropping-particle":"","parse-names":false,"suffix":""},{"dropping-particle":"","family":"Leontsini","given":"Elli","non-dropping-particle":"","parse-names":false,"suffix":""},{"dropping-particle":"","family":"Naser","given":"Abu M.","non-dropping-particle":"","parse-names":false,"suffix":""},{"dropping-particle":"","family":"Parvez","given":"Sarker M.","non-dropping-particle":"","parse-names":false,"suffix":""},{"dropping-particle":"","family":"Hubbard","given":"Alan E.","non-dropping-particle":"","parse-names":false,"suffix":""},{"dropping-particle":"","family":"Lin","given":"Audrie","non-dropping-particle":"","parse-names":false,"suffix":""},{"dropping-particle":"","family":"Nizame","given":"Fosiul A.","non-dropping-particle":"","parse-names":false,"suffix":""},{"dropping-particle":"","family":"Jannat","given":"Kaniz","non-dropping-particle":"","parse-names":false,"suffix":""},{"dropping-particle":"","family":"Ercumen","given":"Ayse","non-dropping-particle":"","parse-names":false,"suffix":""},{"dropping-particle":"","family":"Ram","given":"Pavani K.","non-dropping-particle":"","parse-names":false,"suffix":""},{"dropping-particle":"","family":"Das","given":"Kishor K.","non-dropping-particle":"","parse-names":false,"suffix":""},{"dropping-particle":"","family":"Abedin","given":"Jaynal","non-dropping-particle":"","parse-names":false,"suffix":""},{"dropping-particle":"","family":"Clasen","given":"Thomas F.","non-dropping-particle":"","parse-names":false,"suffix":""},{"dropping-particle":"","family":"Dewey","given":"Kathryn G.","non-dropping-particle":"","parse-names":false,"suffix":""},{"dropping-particle":"","family":"Fernald","given":"Lia C.","non-dropping-particle":"","parse-names":false,"suffix":""},{"dropping-particle":"","family":"Null","given":"Clair","non-dropping-particle":"","parse-names":false,"suffix":""},{"dropping-particle":"","family":"Ahmed","given":"Tahmeed","non-dropping-particle":"","parse-names":false,"suffix":""},{"dropping-particle":"","family":"Colford","given":"John M.","non-dropping-particle":"","parse-names":false,"suffix":""}],"container-title":"The Lancet Global Health","id":"ITEM-1","issue":"3","issued":{"date-parts":[["2018","3","1"]]},"page":"e302-e315","publisher":"Elsevier Ltd","title":"Effects of water quality, sanitation, handwashing, and nutritional interventions on diarrhoea and child growth in rural Bangladesh: a cluster randomised controlled trial","type":"article-journal","volume":"6"},"uris":["http://www.mendeley.com/documents/?uuid=c9f41d9d-735a-3550-932b-b804d3e6d185"]}],"mendeley":{"formattedCitation":"&lt;sup&gt;15&lt;/sup&gt;","plainTextFormattedCitation":"15","previouslyFormattedCitation":"&lt;sup&gt;15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06A0B3AD" w14:textId="1A3309B6"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lastRenderedPageBreak/>
        <w:t xml:space="preserve">However, there is a lack of empirical study comparing various survey data on the relationship between E. coli risk groups and diarrhea in children under five. The current study </w:t>
      </w:r>
      <w:del w:id="30" w:author="MJU" w:date="2022-07-01T22:22:00Z">
        <w:r w:rsidRPr="00E37857" w:rsidDel="0026635B">
          <w:rPr>
            <w:rFonts w:ascii="Times New Roman" w:hAnsi="Times New Roman" w:cs="Times New Roman"/>
            <w:sz w:val="24"/>
            <w:szCs w:val="24"/>
          </w:rPr>
          <w:delText xml:space="preserve">aims </w:delText>
        </w:r>
      </w:del>
      <w:ins w:id="31" w:author="MJU" w:date="2022-07-01T22:22:00Z">
        <w:r w:rsidR="0026635B" w:rsidRPr="00E37857">
          <w:rPr>
            <w:rFonts w:ascii="Times New Roman" w:hAnsi="Times New Roman" w:cs="Times New Roman"/>
            <w:sz w:val="24"/>
            <w:szCs w:val="24"/>
          </w:rPr>
          <w:t>aim</w:t>
        </w:r>
        <w:r w:rsidR="0026635B">
          <w:rPr>
            <w:rFonts w:ascii="Times New Roman" w:hAnsi="Times New Roman" w:cs="Times New Roman"/>
            <w:sz w:val="24"/>
            <w:szCs w:val="24"/>
          </w:rPr>
          <w:t>ed</w:t>
        </w:r>
        <w:r w:rsidR="0026635B" w:rsidRPr="00E37857">
          <w:rPr>
            <w:rFonts w:ascii="Times New Roman" w:hAnsi="Times New Roman" w:cs="Times New Roman"/>
            <w:sz w:val="24"/>
            <w:szCs w:val="24"/>
          </w:rPr>
          <w:t xml:space="preserve"> </w:t>
        </w:r>
      </w:ins>
      <w:r w:rsidRPr="00E37857">
        <w:rPr>
          <w:rFonts w:ascii="Times New Roman" w:hAnsi="Times New Roman" w:cs="Times New Roman"/>
          <w:sz w:val="24"/>
          <w:szCs w:val="24"/>
        </w:rPr>
        <w:t xml:space="preserve">to </w:t>
      </w:r>
      <w:del w:id="32" w:author="DELL" w:date="2022-08-12T23:25:00Z">
        <w:r w:rsidRPr="00E37857" w:rsidDel="00DB7A98">
          <w:rPr>
            <w:rFonts w:ascii="Times New Roman" w:hAnsi="Times New Roman" w:cs="Times New Roman"/>
            <w:sz w:val="24"/>
            <w:szCs w:val="24"/>
          </w:rPr>
          <w:delText xml:space="preserve">analyze the current situation </w:delText>
        </w:r>
      </w:del>
      <w:ins w:id="33" w:author="DELL" w:date="2022-08-12T23:26:00Z">
        <w:r w:rsidR="00DB7A98">
          <w:rPr>
            <w:rFonts w:ascii="Times New Roman" w:hAnsi="Times New Roman" w:cs="Times New Roman"/>
            <w:sz w:val="24"/>
            <w:szCs w:val="24"/>
          </w:rPr>
          <w:t>observed</w:t>
        </w:r>
      </w:ins>
      <w:del w:id="34" w:author="DELL" w:date="2022-08-12T23:26:00Z">
        <w:r w:rsidRPr="00E37857" w:rsidDel="00DB7A98">
          <w:rPr>
            <w:rFonts w:ascii="Times New Roman" w:hAnsi="Times New Roman" w:cs="Times New Roman"/>
            <w:sz w:val="24"/>
            <w:szCs w:val="24"/>
          </w:rPr>
          <w:delText>of</w:delText>
        </w:r>
      </w:del>
      <w:r w:rsidRPr="00E37857">
        <w:rPr>
          <w:rFonts w:ascii="Times New Roman" w:hAnsi="Times New Roman" w:cs="Times New Roman"/>
          <w:sz w:val="24"/>
          <w:szCs w:val="24"/>
        </w:rPr>
        <w:t xml:space="preserve"> E. coli contamination in household drinking water in Bangladesh and its relationship to</w:t>
      </w:r>
      <w:del w:id="35" w:author="DELL" w:date="2022-08-12T23:31:00Z">
        <w:r w:rsidRPr="00E37857" w:rsidDel="00ED7A66">
          <w:rPr>
            <w:rFonts w:ascii="Times New Roman" w:hAnsi="Times New Roman" w:cs="Times New Roman"/>
            <w:sz w:val="24"/>
            <w:szCs w:val="24"/>
          </w:rPr>
          <w:delText xml:space="preserve"> childhood</w:delText>
        </w:r>
      </w:del>
      <w:r w:rsidRPr="00E37857">
        <w:rPr>
          <w:rFonts w:ascii="Times New Roman" w:hAnsi="Times New Roman" w:cs="Times New Roman"/>
          <w:sz w:val="24"/>
          <w:szCs w:val="24"/>
        </w:rPr>
        <w:t xml:space="preserve"> diarrhea</w:t>
      </w:r>
      <w:ins w:id="36" w:author="DELL" w:date="2022-08-12T23:32:00Z">
        <w:r w:rsidR="00ED7A66">
          <w:rPr>
            <w:rFonts w:ascii="Times New Roman" w:hAnsi="Times New Roman" w:cs="Times New Roman"/>
            <w:sz w:val="24"/>
            <w:szCs w:val="24"/>
          </w:rPr>
          <w:t>l disease in under five children</w:t>
        </w:r>
      </w:ins>
      <w:del w:id="37" w:author="DELL" w:date="2022-08-12T23:29:00Z">
        <w:r w:rsidRPr="00E37857" w:rsidDel="00DB7A98">
          <w:rPr>
            <w:rFonts w:ascii="Times New Roman" w:hAnsi="Times New Roman" w:cs="Times New Roman"/>
            <w:sz w:val="24"/>
            <w:szCs w:val="24"/>
          </w:rPr>
          <w:delText xml:space="preserve"> in order to fill this information gap</w:delText>
        </w:r>
      </w:del>
      <w:r w:rsidRPr="00E37857">
        <w:rPr>
          <w:rFonts w:ascii="Times New Roman" w:hAnsi="Times New Roman" w:cs="Times New Roman"/>
          <w:sz w:val="24"/>
          <w:szCs w:val="24"/>
        </w:rPr>
        <w:t xml:space="preserve">. </w:t>
      </w:r>
      <w:commentRangeStart w:id="38"/>
      <w:r w:rsidRPr="00E37857">
        <w:rPr>
          <w:rFonts w:ascii="Times New Roman" w:hAnsi="Times New Roman" w:cs="Times New Roman"/>
          <w:sz w:val="24"/>
          <w:szCs w:val="24"/>
        </w:rPr>
        <w:t>We sought to determine whether the E. coli, diarrhea and its associated factors changed in two consecutive Multiple Indicator Cluster Surveys (MICS) in Bangladesh.</w:t>
      </w:r>
      <w:commentRangeEnd w:id="38"/>
      <w:r w:rsidR="0026635B">
        <w:rPr>
          <w:rStyle w:val="CommentReference"/>
        </w:rPr>
        <w:commentReference w:id="38"/>
      </w:r>
      <w:r w:rsidRPr="00E37857">
        <w:rPr>
          <w:rFonts w:ascii="Times New Roman" w:hAnsi="Times New Roman" w:cs="Times New Roman"/>
          <w:sz w:val="24"/>
          <w:szCs w:val="24"/>
        </w:rPr>
        <w:t xml:space="preserve"> The results of this study will provide information that can help policymakers make decisions about how to manage E. coli in drinking water and how frequently childhood diarrhea is seen in Bangladesh.</w:t>
      </w:r>
    </w:p>
    <w:p w14:paraId="1A90BD2E" w14:textId="77777777" w:rsidR="00187B0F" w:rsidRPr="00E37857" w:rsidRDefault="00187B0F" w:rsidP="00E37857">
      <w:pPr>
        <w:spacing w:line="360" w:lineRule="auto"/>
        <w:jc w:val="center"/>
        <w:rPr>
          <w:rFonts w:ascii="Times New Roman" w:hAnsi="Times New Roman" w:cs="Times New Roman"/>
          <w:b/>
          <w:bCs/>
          <w:sz w:val="24"/>
          <w:szCs w:val="24"/>
        </w:rPr>
      </w:pPr>
      <w:r w:rsidRPr="00E37857">
        <w:rPr>
          <w:rFonts w:ascii="Times New Roman" w:hAnsi="Times New Roman" w:cs="Times New Roman"/>
          <w:b/>
          <w:bCs/>
          <w:sz w:val="24"/>
          <w:szCs w:val="24"/>
        </w:rPr>
        <w:t>Material and methods</w:t>
      </w:r>
    </w:p>
    <w:p w14:paraId="3DB640D0" w14:textId="77777777"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To improve the reporting of observational cross-sectional studies in epidemiology, we adhered to the STROBE guideline (see Supplementary Materials for more details).</w:t>
      </w:r>
    </w:p>
    <w:p w14:paraId="13E140C2"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Data source and sampling design</w:t>
      </w:r>
    </w:p>
    <w:p w14:paraId="437E1A1C" w14:textId="477E8EE5"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Two reports from the Multiple Indicator Cluster Surveys (MICS) of Bangladesh, from 2012 and 2019 (</w:t>
      </w:r>
      <w:hyperlink r:id="rId9" w:history="1">
        <w:r w:rsidRPr="00E37857">
          <w:rPr>
            <w:rStyle w:val="Hyperlink"/>
            <w:rFonts w:ascii="Times New Roman" w:hAnsi="Times New Roman" w:cs="Times New Roman"/>
            <w:sz w:val="24"/>
            <w:szCs w:val="24"/>
          </w:rPr>
          <w:t>https://www</w:t>
        </w:r>
      </w:hyperlink>
      <w:r w:rsidRPr="00E37857">
        <w:rPr>
          <w:rFonts w:ascii="Times New Roman" w:hAnsi="Times New Roman" w:cs="Times New Roman"/>
          <w:sz w:val="24"/>
          <w:szCs w:val="24"/>
        </w:rPr>
        <w:t xml:space="preserve">.unicef.org/), were used. To gather information at the household level for this nationwide survey, a two-stage stratified cluster sampling method was used. The final report of the Bangladesh MICS surveys from 2012 and 2019 contains information on the comprehensive survey methodology. 64,400 households participated in MICS 2019, compared to 51,895 households in MICS 2012. A randomly determined subset of 2760 and 6440 households, respectively, were chosen in MICS 2012 and MICS 2019 for water quality testing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335A20A"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Outcome variables</w:t>
      </w:r>
    </w:p>
    <w:p w14:paraId="6B963FE8" w14:textId="1F715DFE"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The outcome variable was childhood diarrhea, which was defined if the mother's or caregivers experienced any sort of diarrheal disease with their children within two weeks prior to the survey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E1EA53B"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Exposure</w:t>
      </w:r>
    </w:p>
    <w:p w14:paraId="78B5D5AC" w14:textId="21576F45"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The exposure variable was the level of E. coli present in household water. A glass of water that the respondents often drink was requested of them to water test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this study, 100 ml sample of drinking water was tested for E. coli and test was done within 30 minutes of sample </w:t>
      </w:r>
      <w:r w:rsidRPr="00E37857">
        <w:rPr>
          <w:rFonts w:ascii="Times New Roman" w:hAnsi="Times New Roman" w:cs="Times New Roman"/>
          <w:sz w:val="24"/>
          <w:szCs w:val="24"/>
        </w:rPr>
        <w:lastRenderedPageBreak/>
        <w:t xml:space="preserve">collection. Colonies of E. coli per 100 ml of water were measured to categorized the risk of water quality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262B44C7"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Confounding variables</w:t>
      </w:r>
    </w:p>
    <w:p w14:paraId="64FA4BE6" w14:textId="2F135A8D"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Based on the available data, the variables child age at months, gender, and mother's educational status (None/primary incomplete, primary complete, secondary incomplete, secondary complete or higher) were included to the study. Household size (&lt;5 or 5/5+), household wealth status (Poor, middle or rich), and other factors were taken into account. </w:t>
      </w:r>
      <w:del w:id="39" w:author="DELL" w:date="2022-08-12T23:32:00Z">
        <w:r w:rsidRPr="00E37857" w:rsidDel="00ED7A66">
          <w:rPr>
            <w:rFonts w:ascii="Times New Roman" w:hAnsi="Times New Roman" w:cs="Times New Roman"/>
            <w:sz w:val="24"/>
            <w:szCs w:val="24"/>
          </w:rPr>
          <w:delText>Based on i</w:delText>
        </w:r>
      </w:del>
      <w:del w:id="40" w:author="DELL" w:date="2022-08-12T23:33:00Z">
        <w:r w:rsidRPr="00E37857" w:rsidDel="00ED7A66">
          <w:rPr>
            <w:rFonts w:ascii="Times New Roman" w:hAnsi="Times New Roman" w:cs="Times New Roman"/>
            <w:sz w:val="24"/>
            <w:szCs w:val="24"/>
          </w:rPr>
          <w:delText>nformation from household assets and separated into three groups based on quintile, the</w:delText>
        </w:r>
      </w:del>
      <w:r w:rsidRPr="00E37857">
        <w:rPr>
          <w:rFonts w:ascii="Times New Roman" w:hAnsi="Times New Roman" w:cs="Times New Roman"/>
          <w:sz w:val="24"/>
          <w:szCs w:val="24"/>
        </w:rPr>
        <w:t xml:space="preserve"> </w:t>
      </w:r>
      <w:ins w:id="41" w:author="DELL" w:date="2022-08-12T23:33:00Z">
        <w:r w:rsidR="00ED7A66">
          <w:rPr>
            <w:rFonts w:ascii="Times New Roman" w:hAnsi="Times New Roman" w:cs="Times New Roman"/>
            <w:sz w:val="24"/>
            <w:szCs w:val="24"/>
          </w:rPr>
          <w:t>H</w:t>
        </w:r>
      </w:ins>
      <w:del w:id="42" w:author="DELL" w:date="2022-08-12T23:33:00Z">
        <w:r w:rsidRPr="00E37857" w:rsidDel="00ED7A66">
          <w:rPr>
            <w:rFonts w:ascii="Times New Roman" w:hAnsi="Times New Roman" w:cs="Times New Roman"/>
            <w:sz w:val="24"/>
            <w:szCs w:val="24"/>
          </w:rPr>
          <w:delText>h</w:delText>
        </w:r>
      </w:del>
      <w:r w:rsidRPr="00E37857">
        <w:rPr>
          <w:rFonts w:ascii="Times New Roman" w:hAnsi="Times New Roman" w:cs="Times New Roman"/>
          <w:sz w:val="24"/>
          <w:szCs w:val="24"/>
        </w:rPr>
        <w:t>ousehold wealth index was calculated using a principal component analysis</w:t>
      </w:r>
      <w:ins w:id="43" w:author="DELL" w:date="2022-08-12T23:33:00Z">
        <w:r w:rsidR="00ED7A66">
          <w:rPr>
            <w:rFonts w:ascii="Times New Roman" w:hAnsi="Times New Roman" w:cs="Times New Roman"/>
            <w:sz w:val="24"/>
            <w:szCs w:val="24"/>
          </w:rPr>
          <w:t xml:space="preserve"> </w:t>
        </w:r>
        <w:r w:rsidR="00ED7A66" w:rsidRPr="00E37857">
          <w:rPr>
            <w:rFonts w:ascii="Times New Roman" w:hAnsi="Times New Roman" w:cs="Times New Roman"/>
            <w:sz w:val="24"/>
            <w:szCs w:val="24"/>
          </w:rPr>
          <w:t>and separated int</w:t>
        </w:r>
        <w:r w:rsidR="00ED7A66">
          <w:rPr>
            <w:rFonts w:ascii="Times New Roman" w:hAnsi="Times New Roman" w:cs="Times New Roman"/>
            <w:sz w:val="24"/>
            <w:szCs w:val="24"/>
          </w:rPr>
          <w:t xml:space="preserve">o three groups </w:t>
        </w:r>
      </w:ins>
      <w:del w:id="44" w:author="DELL" w:date="2022-08-12T23:34:00Z">
        <w:r w:rsidRPr="00E37857" w:rsidDel="00ED7A66">
          <w:rPr>
            <w:rFonts w:ascii="Times New Roman" w:hAnsi="Times New Roman" w:cs="Times New Roman"/>
            <w:sz w:val="24"/>
            <w:szCs w:val="24"/>
          </w:rPr>
          <w:delText xml:space="preserve"> </w:delText>
        </w:r>
      </w:del>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Place of residence (rural vs. urban) and administrative division were two variables at the community level (Barisal, Chattogram, Dhaka, Khulna, Mymensingh, Rajshahi, Rangpur and Sylhet).</w:t>
      </w:r>
    </w:p>
    <w:p w14:paraId="713EACF0" w14:textId="04F7D864"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In addition, toilet facility types (improved or non-improved), shared toilet facilities, and source water quality (low, moderate, and high) should all be considered. </w:t>
      </w:r>
      <w:del w:id="45" w:author="DELL" w:date="2022-08-12T23:36:00Z">
        <w:r w:rsidRPr="00E37857" w:rsidDel="00ED7A66">
          <w:rPr>
            <w:rFonts w:ascii="Times New Roman" w:hAnsi="Times New Roman" w:cs="Times New Roman"/>
            <w:sz w:val="24"/>
            <w:szCs w:val="24"/>
          </w:rPr>
          <w:delText xml:space="preserve">A source water sample E. coli test, </w:delText>
        </w:r>
      </w:del>
      <w:ins w:id="46" w:author="DELL" w:date="2022-08-12T23:36:00Z">
        <w:r w:rsidR="00ED7A66">
          <w:rPr>
            <w:rFonts w:ascii="Times New Roman" w:hAnsi="Times New Roman" w:cs="Times New Roman"/>
            <w:sz w:val="24"/>
            <w:szCs w:val="24"/>
          </w:rPr>
          <w:t>S</w:t>
        </w:r>
      </w:ins>
      <w:del w:id="47" w:author="DELL" w:date="2022-08-12T23:36:00Z">
        <w:r w:rsidRPr="00E37857" w:rsidDel="00ED7A66">
          <w:rPr>
            <w:rFonts w:ascii="Times New Roman" w:hAnsi="Times New Roman" w:cs="Times New Roman"/>
            <w:sz w:val="24"/>
            <w:szCs w:val="24"/>
          </w:rPr>
          <w:delText>s</w:delText>
        </w:r>
      </w:del>
      <w:r w:rsidRPr="00E37857">
        <w:rPr>
          <w:rFonts w:ascii="Times New Roman" w:hAnsi="Times New Roman" w:cs="Times New Roman"/>
          <w:sz w:val="24"/>
          <w:szCs w:val="24"/>
        </w:rPr>
        <w:t>imilar to an exposure sample test,</w:t>
      </w:r>
      <w:ins w:id="48" w:author="DELL" w:date="2022-08-12T23:36:00Z">
        <w:r w:rsidR="00ED7A66">
          <w:rPr>
            <w:rFonts w:ascii="Times New Roman" w:hAnsi="Times New Roman" w:cs="Times New Roman"/>
            <w:sz w:val="24"/>
            <w:szCs w:val="24"/>
          </w:rPr>
          <w:t xml:space="preserve"> source water E. coli test</w:t>
        </w:r>
      </w:ins>
      <w:r w:rsidRPr="00E37857">
        <w:rPr>
          <w:rFonts w:ascii="Times New Roman" w:hAnsi="Times New Roman" w:cs="Times New Roman"/>
          <w:sz w:val="24"/>
          <w:szCs w:val="24"/>
        </w:rPr>
        <w:t xml:space="preserve"> was used to assess the risk of E. coli contamination in the source water.</w:t>
      </w:r>
      <w:del w:id="49" w:author="DELL" w:date="2022-07-26T01:39:00Z">
        <w:r w:rsidRPr="00E37857" w:rsidDel="00306706">
          <w:rPr>
            <w:rFonts w:ascii="Times New Roman" w:hAnsi="Times New Roman" w:cs="Times New Roman"/>
            <w:sz w:val="24"/>
            <w:szCs w:val="24"/>
          </w:rPr>
          <w:delText xml:space="preserve"> </w:delText>
        </w:r>
      </w:del>
    </w:p>
    <w:p w14:paraId="43B51598"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 xml:space="preserve">Statistical analysis </w:t>
      </w:r>
    </w:p>
    <w:p w14:paraId="150A32B3" w14:textId="77777777"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In this study, the univariate (unadjusted) and Multivariable (adjusted) logistic regression models were fitted separately. Bivariate analysis was utilized to assess the distribution of the diarrhea variable with other variables. To find out the association between level of E. coli contamination and childhood diarrhea, we also fitted the logistic regression model with complex survey design. All confounding variables are included for the adjusted logistic regression model. The 95% confidence interval (CI), the crude odds ratio (COR), and the adjusted odds ratio (AOR), were presented. All investigations were performed utilizing R software 4.2.1. </w:t>
      </w:r>
    </w:p>
    <w:p w14:paraId="4347C5A2" w14:textId="5BCC8A69"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lastRenderedPageBreak/>
        <w:t xml:space="preserve">The propensity score (PS) approach was used to evaluate the reliability of the conclusions from our primary studies. By balancing observed baseline factors across treatment groups, PS approaches, which are frequently employed to adjust for confounding in observational studies with dichotomous treatment modalities, imitate the intended benefits of randomization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{"citationItems":[{"id":"ITEM-1","itemData":{"DOI":"10.1111/J.1742-7843.2006.PTO_293.X","ISSN":"1742-7835","PMID":"16611199","abstract":"Use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reserved.","author":[{"dropping-particle":"","family":"Glynn","given":"Robert J.","non-dropping-particle":"","parse-names":false,"suffix":""},{"dropping-particle":"","family":"Schneeweiss","given":"Sebastian","non-dropping-particle":"","parse-names":false,"suffix":""},{"dropping-particle":"","family":"Stürmer","given":"Til","non-dropping-particle":"","parse-names":false,"suffix":""}],"container-title":"Basic &amp; clinical pharmacology &amp; toxicology","id":"ITEM-1","issue":"3","issued":{"date-parts":[["2006","3"]]},"page":"253-259","publisher":"Basic Clin Pharmacol Toxicol","title":"Indications for propensity scores and review of their use in pharmacoepidemiology","type":"article-journal","volume":"98"},"uris":["http://www.mendeley.com/documents/?uuid=b17de5e3-4a76-3590-97af-d35156ecb867"]}],"mendeley":{"formattedCitation":"&lt;sup&gt;16&lt;/sup&gt;","plainTextFormattedCitation":"16","previouslyFormattedCitation":"&lt;sup&gt;16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A good covariate balancing</w:t>
      </w:r>
      <w:ins w:id="50" w:author="DELL" w:date="2022-08-12T23:37:00Z">
        <w:r w:rsidR="003F384C">
          <w:rPr>
            <w:rFonts w:ascii="Times New Roman" w:hAnsi="Times New Roman" w:cs="Times New Roman"/>
            <w:sz w:val="24"/>
            <w:szCs w:val="24"/>
          </w:rPr>
          <w:t xml:space="preserve"> (0.1)</w:t>
        </w:r>
      </w:ins>
      <w:r w:rsidRPr="00E37857">
        <w:rPr>
          <w:rFonts w:ascii="Times New Roman" w:hAnsi="Times New Roman" w:cs="Times New Roman"/>
          <w:sz w:val="24"/>
          <w:szCs w:val="24"/>
        </w:rPr>
        <w:t xml:space="preserve"> was determined </w:t>
      </w:r>
      <w:ins w:id="51" w:author="DELL" w:date="2022-08-12T23:37:00Z">
        <w:r w:rsidR="003F384C" w:rsidRPr="00E37857">
          <w:rPr>
            <w:rFonts w:ascii="Times New Roman" w:hAnsi="Times New Roman" w:cs="Times New Roman"/>
            <w:sz w:val="24"/>
            <w:szCs w:val="24"/>
          </w:rPr>
          <w:t>between exposed and non-exposed</w:t>
        </w:r>
        <w:r w:rsidR="003F384C" w:rsidRPr="00E37857">
          <w:rPr>
            <w:rFonts w:ascii="Times New Roman" w:hAnsi="Times New Roman" w:cs="Times New Roman"/>
            <w:sz w:val="24"/>
            <w:szCs w:val="24"/>
          </w:rPr>
          <w:t xml:space="preserve"> </w:t>
        </w:r>
        <w:r w:rsidR="003F384C">
          <w:rPr>
            <w:rFonts w:ascii="Times New Roman" w:hAnsi="Times New Roman" w:cs="Times New Roman"/>
            <w:sz w:val="24"/>
            <w:szCs w:val="24"/>
          </w:rPr>
          <w:t>by</w:t>
        </w:r>
      </w:ins>
      <w:del w:id="52" w:author="DELL" w:date="2022-08-12T23:37:00Z">
        <w:r w:rsidRPr="00E37857" w:rsidDel="003F384C">
          <w:rPr>
            <w:rFonts w:ascii="Times New Roman" w:hAnsi="Times New Roman" w:cs="Times New Roman"/>
            <w:sz w:val="24"/>
            <w:szCs w:val="24"/>
          </w:rPr>
          <w:delText>to be</w:delText>
        </w:r>
      </w:del>
      <w:r w:rsidRPr="00E37857">
        <w:rPr>
          <w:rFonts w:ascii="Times New Roman" w:hAnsi="Times New Roman" w:cs="Times New Roman"/>
          <w:sz w:val="24"/>
          <w:szCs w:val="24"/>
        </w:rPr>
        <w:t xml:space="preserve"> the standardized mean difference</w:t>
      </w:r>
      <w:del w:id="53" w:author="DELL" w:date="2022-08-12T23:37:00Z">
        <w:r w:rsidRPr="00E37857" w:rsidDel="003F384C">
          <w:rPr>
            <w:rFonts w:ascii="Times New Roman" w:hAnsi="Times New Roman" w:cs="Times New Roman"/>
            <w:sz w:val="24"/>
            <w:szCs w:val="24"/>
          </w:rPr>
          <w:delText xml:space="preserve"> (SMD) of 0.1</w:delText>
        </w:r>
      </w:del>
      <w:r w:rsidRPr="00E37857">
        <w:rPr>
          <w:rFonts w:ascii="Times New Roman" w:hAnsi="Times New Roman" w:cs="Times New Roman"/>
          <w:sz w:val="24"/>
          <w:szCs w:val="24"/>
        </w:rPr>
        <w:t xml:space="preserve"> </w:t>
      </w:r>
      <w:del w:id="54" w:author="DELL" w:date="2022-08-12T23:37:00Z">
        <w:r w:rsidRPr="00E37857" w:rsidDel="003F384C">
          <w:rPr>
            <w:rFonts w:ascii="Times New Roman" w:hAnsi="Times New Roman" w:cs="Times New Roman"/>
            <w:sz w:val="24"/>
            <w:szCs w:val="24"/>
          </w:rPr>
          <w:delText xml:space="preserve">between exposed and non-exposed </w:delText>
        </w:r>
      </w:del>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{"citationItems":[{"id":"ITEM-1","itemData":{"DOI":"10.21037/ATM.2018.12.10","ISSN":"23055839","PMID":"30788363","abstract":"Propensity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explained.","author":[{"dropping-particle":"","family":"Zhang","given":"Zhongheng","non-dropping-particle":"","parse-names":false,"suffix":""},{"dropping-particle":"","family":"Kim","given":"Hwa Jung","non-dropping-particle":"","parse-names":false,"suffix":""},{"dropping-particle":"","family":"Lonjon","given":"Guillaume","non-dropping-particle":"","parse-names":false,"suffix":""},{"dropping-particle":"","family":"Zhu","given":"Yibing","non-dropping-particle":"","parse-names":false,"suffix":""},{"dropping-particle":"","family":"Group","given":"written on behalf of AME Big-Data Clinical Trial Collaborative","non-dropping-particle":"","parse-names":false,"suffix":""}],"container-title":"Annals of Translational Medicine","id":"ITEM-1","issue":"1","issued":{"date-parts":[["2019","1"]]},"page":"16-16","publisher":"AME Publications","title":"Balance diagnostics after propensity score matching","type":"article-journal","volume":"7"},"uris":["http://www.mendeley.com/documents/?uuid=01ce709b-35fa-348b-8135-57fdb1c77728"]}],"mendeley":{"formattedCitation":"&lt;sup&gt;17&lt;/sup&gt;","plainTextFormattedCitation":"17","previouslyFormattedCitation":"&lt;sup&gt;17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Using the same covariates as the primary study, we computed the PS using multivariable logistic regression. </w:t>
      </w:r>
      <w:del w:id="55" w:author="DELL" w:date="2022-08-12T23:42:00Z">
        <w:r w:rsidRPr="00E37857" w:rsidDel="00020F1A">
          <w:rPr>
            <w:rFonts w:ascii="Times New Roman" w:hAnsi="Times New Roman" w:cs="Times New Roman"/>
            <w:sz w:val="24"/>
            <w:szCs w:val="24"/>
          </w:rPr>
          <w:delText>We modified the model by probable confounders to get rid of the modest residual covariate imbalance between the exposed and non-exposed groups</w:delText>
        </w:r>
      </w:del>
      <w:ins w:id="56" w:author="DELL" w:date="2022-08-12T23:41:00Z">
        <w:r w:rsidR="00020F1A">
          <w:rPr>
            <w:rFonts w:ascii="Times New Roman" w:hAnsi="Times New Roman" w:cs="Times New Roman"/>
            <w:sz w:val="24"/>
            <w:szCs w:val="24"/>
          </w:rPr>
          <w:t>To eliminate the</w:t>
        </w:r>
        <w:r w:rsidR="003F384C" w:rsidRPr="003F384C">
          <w:rPr>
            <w:rFonts w:ascii="Times New Roman" w:hAnsi="Times New Roman" w:cs="Times New Roman"/>
            <w:sz w:val="24"/>
            <w:szCs w:val="24"/>
          </w:rPr>
          <w:t xml:space="preserve"> residual covariate imbalance between the exposed and non-exposed groups, we ch</w:t>
        </w:r>
        <w:r w:rsidR="00020F1A">
          <w:rPr>
            <w:rFonts w:ascii="Times New Roman" w:hAnsi="Times New Roman" w:cs="Times New Roman"/>
            <w:sz w:val="24"/>
            <w:szCs w:val="24"/>
          </w:rPr>
          <w:t>anged the model by adding related</w:t>
        </w:r>
        <w:r w:rsidR="003F384C" w:rsidRPr="003F384C">
          <w:rPr>
            <w:rFonts w:ascii="Times New Roman" w:hAnsi="Times New Roman" w:cs="Times New Roman"/>
            <w:sz w:val="24"/>
            <w:szCs w:val="24"/>
          </w:rPr>
          <w:t xml:space="preserve"> confounders</w:t>
        </w:r>
      </w:ins>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{"citationItems":[{"id":"ITEM-1","itemData":{"DOI":"10.1093/AJE/KWM069","ISSN":"0002-9262","PMID":"17504780","abstract":"The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reserved.","author":[{"dropping-particle":"","family":"Månsson","given":"Roger","non-dropping-particle":"","parse-names":false,"suffix":""},{"dropping-particle":"","family":"Joffe","given":"Marshall M.","non-dropping-particle":"","parse-names":false,"suffix":""},{"dropping-particle":"","family":"Sun","given":"Wenguang","non-dropping-particle":"","parse-names":false,"suffix":""},{"dropping-particle":"","family":"Hennessy","given":"Sean","non-dropping-particle":"","parse-names":false,"suffix":""}],"container-title":"American Journal of Epidemiology","id":"ITEM-1","issue":"3","issued":{"date-parts":[["2007","8","1"]]},"page":"332-339","publisher":"Oxford Academic","title":"On the Estimation and Use of Propensity Scores in Case-Control and Case-Cohort Studies","type":"article-journal","volume":"166"},"uris":["http://www.mendeley.com/documents/?uuid=873579b1-5861-35cb-8ac0-b3c16837b77e"]}],"mendeley":{"formattedCitation":"&lt;sup&gt;18&lt;/sup&gt;","plainTextFormattedCitation":"18","previouslyFormattedCitation":"&lt;sup&gt;18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453D0453" w14:textId="77777777" w:rsidR="00187B0F" w:rsidRPr="00E37857" w:rsidRDefault="00187B0F" w:rsidP="00E37857">
      <w:pPr>
        <w:spacing w:line="360" w:lineRule="auto"/>
        <w:jc w:val="center"/>
        <w:rPr>
          <w:rFonts w:ascii="Times New Roman" w:hAnsi="Times New Roman" w:cs="Times New Roman"/>
          <w:b/>
          <w:bCs/>
          <w:sz w:val="24"/>
          <w:szCs w:val="24"/>
        </w:rPr>
      </w:pPr>
      <w:r w:rsidRPr="00E37857">
        <w:rPr>
          <w:rFonts w:ascii="Times New Roman" w:hAnsi="Times New Roman" w:cs="Times New Roman"/>
          <w:b/>
          <w:bCs/>
          <w:sz w:val="24"/>
          <w:szCs w:val="24"/>
        </w:rPr>
        <w:t>Results</w:t>
      </w:r>
    </w:p>
    <w:p w14:paraId="509BCC68" w14:textId="5289DECE" w:rsidR="0018371C" w:rsidRPr="00E37857" w:rsidRDefault="00187B0F" w:rsidP="00E37857">
      <w:pPr>
        <w:spacing w:line="360" w:lineRule="auto"/>
        <w:rPr>
          <w:rFonts w:ascii="Times New Roman" w:hAnsi="Times New Roman" w:cs="Times New Roman"/>
          <w:sz w:val="24"/>
          <w:szCs w:val="24"/>
        </w:rPr>
      </w:pPr>
      <w:r w:rsidRPr="00E37857">
        <w:rPr>
          <w:rFonts w:ascii="Times New Roman" w:hAnsi="Times New Roman" w:cs="Times New Roman"/>
          <w:sz w:val="24"/>
          <w:szCs w:val="24"/>
        </w:rPr>
        <w:tab/>
        <w:t xml:space="preserve">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w:t>
      </w:r>
      <w:ins w:id="57" w:author="DELL" w:date="2022-08-12T23:43:00Z">
        <w:r w:rsidR="00A52FC4" w:rsidRPr="00A52FC4">
          <w:rPr>
            <w:rFonts w:ascii="Times New Roman" w:hAnsi="Times New Roman" w:cs="Times New Roman"/>
            <w:sz w:val="24"/>
            <w:szCs w:val="24"/>
          </w:rPr>
          <w:t>The 2019 MICS found that 8</w:t>
        </w:r>
        <w:r w:rsidR="00A52FC4">
          <w:rPr>
            <w:rFonts w:ascii="Times New Roman" w:hAnsi="Times New Roman" w:cs="Times New Roman"/>
            <w:sz w:val="24"/>
            <w:szCs w:val="24"/>
          </w:rPr>
          <w:t>.48% of children came from households</w:t>
        </w:r>
        <w:r w:rsidR="00A52FC4" w:rsidRPr="00A52FC4">
          <w:rPr>
            <w:rFonts w:ascii="Times New Roman" w:hAnsi="Times New Roman" w:cs="Times New Roman"/>
            <w:sz w:val="24"/>
            <w:szCs w:val="24"/>
          </w:rPr>
          <w:t xml:space="preserve"> with high levels of E. coli contamination in the d</w:t>
        </w:r>
        <w:r w:rsidR="00A52FC4">
          <w:rPr>
            <w:rFonts w:ascii="Times New Roman" w:hAnsi="Times New Roman" w:cs="Times New Roman"/>
            <w:sz w:val="24"/>
            <w:szCs w:val="24"/>
          </w:rPr>
          <w:t>rinking water</w:t>
        </w:r>
      </w:ins>
      <w:del w:id="58" w:author="DELL" w:date="2022-08-12T23:43:00Z">
        <w:r w:rsidRPr="00E37857" w:rsidDel="00A52FC4">
          <w:rPr>
            <w:rFonts w:ascii="Times New Roman" w:hAnsi="Times New Roman" w:cs="Times New Roman"/>
            <w:sz w:val="24"/>
            <w:szCs w:val="24"/>
          </w:rPr>
          <w:delText>Approximately 8.48% of children from household with high E. coli contamination in the drinking water were identified in the 2019 MICS</w:delText>
        </w:r>
      </w:del>
      <w:r w:rsidRPr="00E37857">
        <w:rPr>
          <w:rFonts w:ascii="Times New Roman" w:hAnsi="Times New Roman" w:cs="Times New Roman"/>
          <w:sz w:val="24"/>
          <w:szCs w:val="24"/>
        </w:rPr>
        <w:t>, compared to 3.59% in the 2012 MICS. Also 7.85% and 2.67%, household were used water treatment in 2019 MICS and 2012 MICS, respectively.</w:t>
      </w:r>
    </w:p>
    <w:p w14:paraId="1BAC8D13" w14:textId="3138AB99" w:rsidR="00187B0F" w:rsidRPr="00E37857" w:rsidDel="0018371C" w:rsidRDefault="00187B0F" w:rsidP="00E37857">
      <w:pPr>
        <w:spacing w:line="360" w:lineRule="auto"/>
        <w:rPr>
          <w:del w:id="59" w:author="DELL" w:date="2022-07-25T23:13:00Z"/>
          <w:rFonts w:ascii="Times New Roman" w:hAnsi="Times New Roman" w:cs="Times New Roman"/>
          <w:sz w:val="24"/>
          <w:szCs w:val="24"/>
        </w:rPr>
      </w:pPr>
      <w:r w:rsidRPr="00E37857">
        <w:rPr>
          <w:rFonts w:ascii="Times New Roman" w:hAnsi="Times New Roman" w:cs="Times New Roman"/>
          <w:sz w:val="24"/>
          <w:szCs w:val="24"/>
        </w:rPr>
        <w:tab/>
        <w:t>The logistic regression analysis between E. coli contamination groups in drinking water and childhood diarrhea in Bangladesh is shown in Table 2 by both crude and adjusted odds ratio. According to the crude odds ratio</w:t>
      </w:r>
      <w:del w:id="60" w:author="DELL" w:date="2022-08-12T23:45:00Z">
        <w:r w:rsidRPr="00E37857" w:rsidDel="00A52FC4">
          <w:rPr>
            <w:rFonts w:ascii="Times New Roman" w:hAnsi="Times New Roman" w:cs="Times New Roman"/>
            <w:sz w:val="24"/>
            <w:szCs w:val="24"/>
          </w:rPr>
          <w:delText xml:space="preserve"> (COR)</w:delText>
        </w:r>
      </w:del>
      <w:r w:rsidRPr="00E37857">
        <w:rPr>
          <w:rFonts w:ascii="Times New Roman" w:hAnsi="Times New Roman" w:cs="Times New Roman"/>
          <w:sz w:val="24"/>
          <w:szCs w:val="24"/>
        </w:rPr>
        <w:t xml:space="preserve">, diarrhea was linked to high-risk E. coli contamination group </w:t>
      </w:r>
      <w:del w:id="61" w:author="DELL" w:date="2022-08-12T23:45:00Z">
        <w:r w:rsidRPr="00E37857" w:rsidDel="00A52FC4">
          <w:rPr>
            <w:rFonts w:ascii="Times New Roman" w:hAnsi="Times New Roman" w:cs="Times New Roman"/>
            <w:sz w:val="24"/>
            <w:szCs w:val="24"/>
          </w:rPr>
          <w:delText xml:space="preserve">in drinking water </w:delText>
        </w:r>
      </w:del>
      <w:r w:rsidRPr="00E37857">
        <w:rPr>
          <w:rFonts w:ascii="Times New Roman" w:hAnsi="Times New Roman" w:cs="Times New Roman"/>
          <w:sz w:val="24"/>
          <w:szCs w:val="24"/>
        </w:rPr>
        <w:t xml:space="preserve">2.09 (COR= 2.09; 95 percent CI: 1.17-3.72) times more often than low risk E. coli contamination group in household drinking water in the 2019 MICS report and 1.13 (COR= 1.13; 95% CI: </w:t>
      </w:r>
      <w:r w:rsidRPr="00E37857">
        <w:rPr>
          <w:rFonts w:ascii="Times New Roman" w:hAnsi="Times New Roman" w:cs="Times New Roman"/>
          <w:sz w:val="24"/>
          <w:szCs w:val="24"/>
        </w:rPr>
        <w:lastRenderedPageBreak/>
        <w:t>0.57–2.24) times more often than low risk group in the 2012 MICS report.</w:t>
      </w:r>
      <w:ins w:id="62" w:author="DELL" w:date="2022-07-25T23:13:00Z">
        <w:r w:rsidR="0018371C">
          <w:rPr>
            <w:rFonts w:ascii="Times New Roman" w:hAnsi="Times New Roman" w:cs="Times New Roman"/>
            <w:sz w:val="24"/>
            <w:szCs w:val="24"/>
          </w:rPr>
          <w:t xml:space="preserve"> </w:t>
        </w:r>
      </w:ins>
    </w:p>
    <w:p w14:paraId="45ACCC0C" w14:textId="661BD303" w:rsidR="00187B0F" w:rsidRDefault="00187B0F">
      <w:pPr>
        <w:spacing w:line="360" w:lineRule="auto"/>
        <w:rPr>
          <w:ins w:id="63" w:author="DELL" w:date="2022-07-25T23:13:00Z"/>
          <w:rFonts w:ascii="Times New Roman" w:hAnsi="Times New Roman" w:cs="Times New Roman"/>
          <w:sz w:val="24"/>
          <w:szCs w:val="24"/>
        </w:rPr>
        <w:pPrChange w:id="64" w:author="DELL" w:date="2022-07-25T23:13:00Z">
          <w:pPr>
            <w:spacing w:line="360" w:lineRule="auto"/>
            <w:ind w:firstLine="720"/>
          </w:pPr>
        </w:pPrChange>
      </w:pPr>
      <w:r w:rsidRPr="00E37857">
        <w:rPr>
          <w:rFonts w:ascii="Times New Roman" w:hAnsi="Times New Roman" w:cs="Times New Roman"/>
          <w:sz w:val="24"/>
          <w:szCs w:val="24"/>
        </w:rPr>
        <w:t>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reports, the odds of diarrhea were higher in the moderate risk group of water contamination than the low-risk group.</w:t>
      </w:r>
    </w:p>
    <w:p w14:paraId="547B1067" w14:textId="57BE092B" w:rsidR="0018371C" w:rsidRPr="00E37857" w:rsidRDefault="0018371C">
      <w:pPr>
        <w:spacing w:line="360" w:lineRule="auto"/>
        <w:ind w:firstLine="720"/>
        <w:rPr>
          <w:rFonts w:ascii="Times New Roman" w:hAnsi="Times New Roman" w:cs="Times New Roman"/>
          <w:sz w:val="24"/>
          <w:szCs w:val="24"/>
        </w:rPr>
      </w:pPr>
      <w:ins w:id="65" w:author="DELL" w:date="2022-07-25T23:17:00Z">
        <w:r w:rsidRPr="0018371C">
          <w:rPr>
            <w:rFonts w:ascii="Times New Roman" w:hAnsi="Times New Roman" w:cs="Times New Roman"/>
            <w:sz w:val="24"/>
            <w:szCs w:val="24"/>
          </w:rPr>
          <w:t xml:space="preserve">In brief, </w:t>
        </w:r>
      </w:ins>
      <w:ins w:id="66" w:author="DELL" w:date="2022-07-25T23:18:00Z">
        <w:r>
          <w:rPr>
            <w:rFonts w:ascii="Times New Roman" w:hAnsi="Times New Roman" w:cs="Times New Roman"/>
            <w:sz w:val="24"/>
            <w:szCs w:val="24"/>
          </w:rPr>
          <w:t>children</w:t>
        </w:r>
      </w:ins>
      <w:ins w:id="67" w:author="DELL" w:date="2022-07-25T23:17:00Z">
        <w:r>
          <w:rPr>
            <w:rFonts w:ascii="Times New Roman" w:hAnsi="Times New Roman" w:cs="Times New Roman"/>
            <w:sz w:val="24"/>
            <w:szCs w:val="24"/>
          </w:rPr>
          <w:t xml:space="preserve"> aged 12-23 years were 1.41 (95% CI: 0.83</w:t>
        </w:r>
      </w:ins>
      <w:ins w:id="68" w:author="DELL" w:date="2022-07-25T23:20:00Z">
        <w:r>
          <w:rPr>
            <w:rFonts w:ascii="Times New Roman" w:hAnsi="Times New Roman" w:cs="Times New Roman"/>
            <w:sz w:val="24"/>
            <w:szCs w:val="24"/>
          </w:rPr>
          <w:t xml:space="preserve"> –</w:t>
        </w:r>
      </w:ins>
      <w:ins w:id="69" w:author="DELL" w:date="2022-07-25T23:17:00Z">
        <w:r>
          <w:rPr>
            <w:rFonts w:ascii="Times New Roman" w:hAnsi="Times New Roman" w:cs="Times New Roman"/>
            <w:sz w:val="24"/>
            <w:szCs w:val="24"/>
          </w:rPr>
          <w:t xml:space="preserve"> 2.</w:t>
        </w:r>
      </w:ins>
      <w:ins w:id="70" w:author="DELL" w:date="2022-07-25T23:20:00Z">
        <w:r>
          <w:rPr>
            <w:rFonts w:ascii="Times New Roman" w:hAnsi="Times New Roman" w:cs="Times New Roman"/>
            <w:sz w:val="24"/>
            <w:szCs w:val="24"/>
          </w:rPr>
          <w:t>39</w:t>
        </w:r>
      </w:ins>
      <w:ins w:id="71" w:author="DELL" w:date="2022-07-25T23:17:00Z">
        <w:r>
          <w:rPr>
            <w:rFonts w:ascii="Times New Roman" w:hAnsi="Times New Roman" w:cs="Times New Roman"/>
            <w:sz w:val="24"/>
            <w:szCs w:val="24"/>
          </w:rPr>
          <w:t>)</w:t>
        </w:r>
      </w:ins>
      <w:ins w:id="72" w:author="DELL" w:date="2022-07-25T23:25:00Z">
        <w:r w:rsidR="00B92CFA">
          <w:rPr>
            <w:rFonts w:ascii="Times New Roman" w:hAnsi="Times New Roman" w:cs="Times New Roman"/>
            <w:sz w:val="24"/>
            <w:szCs w:val="24"/>
          </w:rPr>
          <w:t xml:space="preserve"> and 1.29 (95% CI: 0.75</w:t>
        </w:r>
        <w:r w:rsidR="00C83D75">
          <w:rPr>
            <w:rFonts w:ascii="Times New Roman" w:hAnsi="Times New Roman" w:cs="Times New Roman"/>
            <w:sz w:val="24"/>
            <w:szCs w:val="24"/>
          </w:rPr>
          <w:t xml:space="preserve"> –</w:t>
        </w:r>
        <w:r w:rsidR="00B92CFA">
          <w:rPr>
            <w:rFonts w:ascii="Times New Roman" w:hAnsi="Times New Roman" w:cs="Times New Roman"/>
            <w:sz w:val="24"/>
            <w:szCs w:val="24"/>
          </w:rPr>
          <w:t xml:space="preserve"> 2.23</w:t>
        </w:r>
        <w:r w:rsidR="00C83D75">
          <w:rPr>
            <w:rFonts w:ascii="Times New Roman" w:hAnsi="Times New Roman" w:cs="Times New Roman"/>
            <w:sz w:val="24"/>
            <w:szCs w:val="24"/>
          </w:rPr>
          <w:t>)</w:t>
        </w:r>
      </w:ins>
      <w:ins w:id="73" w:author="DELL" w:date="2022-07-25T23:17:00Z">
        <w:r>
          <w:rPr>
            <w:rFonts w:ascii="Times New Roman" w:hAnsi="Times New Roman" w:cs="Times New Roman"/>
            <w:sz w:val="24"/>
            <w:szCs w:val="24"/>
          </w:rPr>
          <w:t xml:space="preserve"> times more likely to develop diarrhea </w:t>
        </w:r>
        <w:r w:rsidR="00F42859">
          <w:rPr>
            <w:rFonts w:ascii="Times New Roman" w:hAnsi="Times New Roman" w:cs="Times New Roman"/>
            <w:sz w:val="24"/>
            <w:szCs w:val="24"/>
          </w:rPr>
          <w:t>in 2019 which was</w:t>
        </w:r>
        <w:r w:rsidRPr="0018371C">
          <w:rPr>
            <w:rFonts w:ascii="Times New Roman" w:hAnsi="Times New Roman" w:cs="Times New Roman"/>
            <w:sz w:val="24"/>
            <w:szCs w:val="24"/>
          </w:rPr>
          <w:t xml:space="preserve"> comparatively </w:t>
        </w:r>
      </w:ins>
      <w:ins w:id="74" w:author="DELL" w:date="2022-07-25T23:21:00Z">
        <w:r w:rsidR="00382E0C">
          <w:rPr>
            <w:rFonts w:ascii="Times New Roman" w:hAnsi="Times New Roman" w:cs="Times New Roman"/>
            <w:sz w:val="24"/>
            <w:szCs w:val="24"/>
          </w:rPr>
          <w:t>higher</w:t>
        </w:r>
      </w:ins>
      <w:ins w:id="75" w:author="DELL" w:date="2022-07-25T23:17:00Z">
        <w:r w:rsidRPr="0018371C">
          <w:rPr>
            <w:rFonts w:ascii="Times New Roman" w:hAnsi="Times New Roman" w:cs="Times New Roman"/>
            <w:sz w:val="24"/>
            <w:szCs w:val="24"/>
          </w:rPr>
          <w:t xml:space="preserve"> than 2012 MICS’s </w:t>
        </w:r>
      </w:ins>
      <w:ins w:id="76" w:author="DELL" w:date="2022-07-25T23:21:00Z">
        <w:r w:rsidR="00382E0C">
          <w:rPr>
            <w:rFonts w:ascii="Times New Roman" w:hAnsi="Times New Roman" w:cs="Times New Roman"/>
            <w:sz w:val="24"/>
            <w:szCs w:val="24"/>
          </w:rPr>
          <w:t xml:space="preserve">data </w:t>
        </w:r>
      </w:ins>
      <w:ins w:id="77" w:author="DELL" w:date="2022-07-25T23:17:00Z">
        <w:r w:rsidR="00382E0C">
          <w:rPr>
            <w:rFonts w:ascii="Times New Roman" w:hAnsi="Times New Roman" w:cs="Times New Roman"/>
            <w:sz w:val="24"/>
            <w:szCs w:val="24"/>
          </w:rPr>
          <w:t>[1.09 (95% CI: 0.60-2.00</w:t>
        </w:r>
        <w:r w:rsidRPr="0018371C">
          <w:rPr>
            <w:rFonts w:ascii="Times New Roman" w:hAnsi="Times New Roman" w:cs="Times New Roman"/>
            <w:sz w:val="24"/>
            <w:szCs w:val="24"/>
          </w:rPr>
          <w:t>)</w:t>
        </w:r>
      </w:ins>
      <w:ins w:id="78" w:author="DELL" w:date="2022-07-25T23:28:00Z">
        <w:r w:rsidR="00B92CFA">
          <w:rPr>
            <w:rFonts w:ascii="Times New Roman" w:hAnsi="Times New Roman" w:cs="Times New Roman"/>
            <w:sz w:val="24"/>
            <w:szCs w:val="24"/>
          </w:rPr>
          <w:t xml:space="preserve"> and 1.02 (</w:t>
        </w:r>
        <w:r w:rsidR="00B92CFA" w:rsidRPr="00837772">
          <w:rPr>
            <w:rFonts w:ascii="Times New Roman" w:hAnsi="Times New Roman" w:cs="Times New Roman"/>
            <w:sz w:val="24"/>
            <w:szCs w:val="24"/>
          </w:rPr>
          <w:t xml:space="preserve">0.56 </w:t>
        </w:r>
        <w:r w:rsidR="00B92CFA">
          <w:rPr>
            <w:rFonts w:ascii="Times New Roman" w:hAnsi="Times New Roman" w:cs="Times New Roman"/>
            <w:sz w:val="24"/>
            <w:szCs w:val="24"/>
          </w:rPr>
          <w:t xml:space="preserve">- </w:t>
        </w:r>
        <w:r w:rsidR="00B92CFA" w:rsidRPr="00837772">
          <w:rPr>
            <w:rFonts w:ascii="Times New Roman" w:hAnsi="Times New Roman" w:cs="Times New Roman"/>
            <w:sz w:val="24"/>
            <w:szCs w:val="24"/>
          </w:rPr>
          <w:t>1.86</w:t>
        </w:r>
        <w:r w:rsidR="00B92CFA">
          <w:rPr>
            <w:rFonts w:ascii="Times New Roman" w:hAnsi="Times New Roman" w:cs="Times New Roman"/>
            <w:sz w:val="24"/>
            <w:szCs w:val="24"/>
          </w:rPr>
          <w:t>)</w:t>
        </w:r>
      </w:ins>
      <w:ins w:id="79" w:author="DELL" w:date="2022-07-25T23:17:00Z">
        <w:r w:rsidRPr="0018371C">
          <w:rPr>
            <w:rFonts w:ascii="Times New Roman" w:hAnsi="Times New Roman" w:cs="Times New Roman"/>
            <w:sz w:val="24"/>
            <w:szCs w:val="24"/>
          </w:rPr>
          <w:t>]</w:t>
        </w:r>
      </w:ins>
      <w:ins w:id="80" w:author="DELL" w:date="2022-07-25T23:29:00Z">
        <w:r w:rsidR="00B92CFA">
          <w:rPr>
            <w:rFonts w:ascii="Times New Roman" w:hAnsi="Times New Roman" w:cs="Times New Roman"/>
            <w:sz w:val="24"/>
            <w:szCs w:val="24"/>
          </w:rPr>
          <w:t>, according to crude and adjusted model</w:t>
        </w:r>
      </w:ins>
      <w:ins w:id="81" w:author="DELL" w:date="2022-07-25T23:17:00Z">
        <w:r w:rsidRPr="0018371C">
          <w:rPr>
            <w:rFonts w:ascii="Times New Roman" w:hAnsi="Times New Roman" w:cs="Times New Roman"/>
            <w:sz w:val="24"/>
            <w:szCs w:val="24"/>
          </w:rPr>
          <w:t>. Accor</w:t>
        </w:r>
        <w:r w:rsidR="00B92CFA">
          <w:rPr>
            <w:rFonts w:ascii="Times New Roman" w:hAnsi="Times New Roman" w:cs="Times New Roman"/>
            <w:sz w:val="24"/>
            <w:szCs w:val="24"/>
          </w:rPr>
          <w:t>ding to MICS 2019</w:t>
        </w:r>
      </w:ins>
      <w:ins w:id="82" w:author="DELL" w:date="2022-07-25T23:32:00Z">
        <w:r w:rsidR="00F42859">
          <w:rPr>
            <w:rFonts w:ascii="Times New Roman" w:hAnsi="Times New Roman" w:cs="Times New Roman"/>
            <w:sz w:val="24"/>
            <w:szCs w:val="24"/>
          </w:rPr>
          <w:t xml:space="preserve"> crude model</w:t>
        </w:r>
      </w:ins>
      <w:ins w:id="83" w:author="DELL" w:date="2022-07-25T23:17:00Z">
        <w:r w:rsidR="00B92CFA">
          <w:rPr>
            <w:rFonts w:ascii="Times New Roman" w:hAnsi="Times New Roman" w:cs="Times New Roman"/>
            <w:sz w:val="24"/>
            <w:szCs w:val="24"/>
          </w:rPr>
          <w:t xml:space="preserve">, </w:t>
        </w:r>
      </w:ins>
      <w:ins w:id="84" w:author="DELL" w:date="2022-07-25T23:31:00Z">
        <w:r w:rsidR="00F42859">
          <w:rPr>
            <w:rFonts w:ascii="Times New Roman" w:hAnsi="Times New Roman" w:cs="Times New Roman"/>
            <w:sz w:val="24"/>
            <w:szCs w:val="24"/>
          </w:rPr>
          <w:t>diarrhea</w:t>
        </w:r>
      </w:ins>
      <w:ins w:id="85" w:author="DELL" w:date="2022-07-25T23:17:00Z">
        <w:r w:rsidRPr="0018371C">
          <w:rPr>
            <w:rFonts w:ascii="Times New Roman" w:hAnsi="Times New Roman" w:cs="Times New Roman"/>
            <w:sz w:val="24"/>
            <w:szCs w:val="24"/>
          </w:rPr>
          <w:t xml:space="preserve"> in </w:t>
        </w:r>
      </w:ins>
      <w:ins w:id="86" w:author="DELL" w:date="2022-07-25T23:31:00Z">
        <w:r w:rsidR="00F42859">
          <w:rPr>
            <w:rFonts w:ascii="Times New Roman" w:hAnsi="Times New Roman" w:cs="Times New Roman"/>
            <w:sz w:val="24"/>
            <w:szCs w:val="24"/>
          </w:rPr>
          <w:t>female child</w:t>
        </w:r>
      </w:ins>
      <w:ins w:id="87" w:author="DELL" w:date="2022-07-25T23:17:00Z">
        <w:r w:rsidRPr="0018371C">
          <w:rPr>
            <w:rFonts w:ascii="Times New Roman" w:hAnsi="Times New Roman" w:cs="Times New Roman"/>
            <w:sz w:val="24"/>
            <w:szCs w:val="24"/>
          </w:rPr>
          <w:t xml:space="preserve"> </w:t>
        </w:r>
        <w:r w:rsidR="00F42859">
          <w:rPr>
            <w:rFonts w:ascii="Times New Roman" w:hAnsi="Times New Roman" w:cs="Times New Roman"/>
            <w:sz w:val="24"/>
            <w:szCs w:val="24"/>
          </w:rPr>
          <w:t>were</w:t>
        </w:r>
      </w:ins>
      <w:ins w:id="88" w:author="DELL" w:date="2022-07-25T23:32:00Z">
        <w:r w:rsidR="00F42859">
          <w:rPr>
            <w:rFonts w:ascii="Times New Roman" w:hAnsi="Times New Roman" w:cs="Times New Roman"/>
            <w:sz w:val="24"/>
            <w:szCs w:val="24"/>
          </w:rPr>
          <w:t xml:space="preserve"> develop</w:t>
        </w:r>
      </w:ins>
      <w:ins w:id="89" w:author="DELL" w:date="2022-07-25T23:17:00Z">
        <w:r w:rsidR="00F42859">
          <w:rPr>
            <w:rFonts w:ascii="Times New Roman" w:hAnsi="Times New Roman" w:cs="Times New Roman"/>
            <w:sz w:val="24"/>
            <w:szCs w:val="24"/>
          </w:rPr>
          <w:t xml:space="preserve"> 1.02 (95% CI: 0.71</w:t>
        </w:r>
      </w:ins>
      <w:ins w:id="90" w:author="DELL" w:date="2022-07-25T23:31:00Z">
        <w:r w:rsidR="00F42859">
          <w:rPr>
            <w:rFonts w:ascii="Times New Roman" w:hAnsi="Times New Roman" w:cs="Times New Roman"/>
            <w:sz w:val="24"/>
            <w:szCs w:val="24"/>
          </w:rPr>
          <w:t xml:space="preserve"> – 1.45</w:t>
        </w:r>
      </w:ins>
      <w:ins w:id="91" w:author="DELL" w:date="2022-07-25T23:17:00Z">
        <w:r w:rsidR="00F42859">
          <w:rPr>
            <w:rFonts w:ascii="Times New Roman" w:hAnsi="Times New Roman" w:cs="Times New Roman"/>
            <w:sz w:val="24"/>
            <w:szCs w:val="24"/>
          </w:rPr>
          <w:t xml:space="preserve">) times more likely, which was </w:t>
        </w:r>
      </w:ins>
      <w:ins w:id="92" w:author="DELL" w:date="2022-07-25T23:33:00Z">
        <w:r w:rsidR="00F42859">
          <w:rPr>
            <w:rFonts w:ascii="Times New Roman" w:hAnsi="Times New Roman" w:cs="Times New Roman"/>
            <w:sz w:val="24"/>
            <w:szCs w:val="24"/>
          </w:rPr>
          <w:t>higher</w:t>
        </w:r>
      </w:ins>
      <w:ins w:id="93" w:author="DELL" w:date="2022-07-25T23:17:00Z">
        <w:r w:rsidR="00F42859">
          <w:rPr>
            <w:rFonts w:ascii="Times New Roman" w:hAnsi="Times New Roman" w:cs="Times New Roman"/>
            <w:sz w:val="24"/>
            <w:szCs w:val="24"/>
          </w:rPr>
          <w:t xml:space="preserve"> in 2012 MICS 1.27</w:t>
        </w:r>
        <w:r w:rsidRPr="0018371C">
          <w:rPr>
            <w:rFonts w:ascii="Times New Roman" w:hAnsi="Times New Roman" w:cs="Times New Roman"/>
            <w:sz w:val="24"/>
            <w:szCs w:val="24"/>
          </w:rPr>
          <w:t xml:space="preserve"> (95</w:t>
        </w:r>
        <w:r w:rsidR="00F42859">
          <w:rPr>
            <w:rFonts w:ascii="Times New Roman" w:hAnsi="Times New Roman" w:cs="Times New Roman"/>
            <w:sz w:val="24"/>
            <w:szCs w:val="24"/>
          </w:rPr>
          <w:t xml:space="preserve">% CI: 0.76 </w:t>
        </w:r>
      </w:ins>
      <w:ins w:id="94" w:author="DELL" w:date="2022-07-25T23:34:00Z">
        <w:r w:rsidR="00F42859">
          <w:rPr>
            <w:rFonts w:ascii="Times New Roman" w:hAnsi="Times New Roman" w:cs="Times New Roman"/>
            <w:sz w:val="24"/>
            <w:szCs w:val="24"/>
          </w:rPr>
          <w:t>–</w:t>
        </w:r>
      </w:ins>
      <w:ins w:id="95" w:author="DELL" w:date="2022-07-25T23:17:00Z">
        <w:r w:rsidR="00F42859">
          <w:rPr>
            <w:rFonts w:ascii="Times New Roman" w:hAnsi="Times New Roman" w:cs="Times New Roman"/>
            <w:sz w:val="24"/>
            <w:szCs w:val="24"/>
          </w:rPr>
          <w:t xml:space="preserve"> 2.</w:t>
        </w:r>
      </w:ins>
      <w:ins w:id="96" w:author="DELL" w:date="2022-07-25T23:34:00Z">
        <w:r w:rsidR="00F42859">
          <w:rPr>
            <w:rFonts w:ascii="Times New Roman" w:hAnsi="Times New Roman" w:cs="Times New Roman"/>
            <w:sz w:val="24"/>
            <w:szCs w:val="24"/>
          </w:rPr>
          <w:t>12</w:t>
        </w:r>
      </w:ins>
      <w:ins w:id="97" w:author="DELL" w:date="2022-07-25T23:17:00Z">
        <w:r w:rsidRPr="0018371C">
          <w:rPr>
            <w:rFonts w:ascii="Times New Roman" w:hAnsi="Times New Roman" w:cs="Times New Roman"/>
            <w:sz w:val="24"/>
            <w:szCs w:val="24"/>
          </w:rPr>
          <w:t>)</w:t>
        </w:r>
      </w:ins>
      <w:ins w:id="98" w:author="DELL" w:date="2022-07-25T23:34:00Z">
        <w:r w:rsidR="00F42859">
          <w:rPr>
            <w:rFonts w:ascii="Times New Roman" w:hAnsi="Times New Roman" w:cs="Times New Roman"/>
            <w:sz w:val="24"/>
            <w:szCs w:val="24"/>
          </w:rPr>
          <w:t>.</w:t>
        </w:r>
      </w:ins>
      <w:ins w:id="99" w:author="DELL" w:date="2022-07-25T23:17:00Z">
        <w:r w:rsidR="00F42859">
          <w:rPr>
            <w:rFonts w:ascii="Times New Roman" w:hAnsi="Times New Roman" w:cs="Times New Roman"/>
            <w:sz w:val="24"/>
            <w:szCs w:val="24"/>
          </w:rPr>
          <w:t xml:space="preserve"> </w:t>
        </w:r>
      </w:ins>
      <w:ins w:id="100" w:author="DELL" w:date="2022-07-25T23:34:00Z">
        <w:r w:rsidR="00F42859">
          <w:rPr>
            <w:rFonts w:ascii="Times New Roman" w:hAnsi="Times New Roman" w:cs="Times New Roman"/>
            <w:sz w:val="24"/>
            <w:szCs w:val="24"/>
          </w:rPr>
          <w:t>Children</w:t>
        </w:r>
      </w:ins>
      <w:ins w:id="101" w:author="DELL" w:date="2022-07-25T23:17:00Z">
        <w:r w:rsidR="00F74CDE">
          <w:rPr>
            <w:rFonts w:ascii="Times New Roman" w:hAnsi="Times New Roman" w:cs="Times New Roman"/>
            <w:sz w:val="24"/>
            <w:szCs w:val="24"/>
          </w:rPr>
          <w:t xml:space="preserve"> from </w:t>
        </w:r>
      </w:ins>
      <w:ins w:id="102" w:author="DELL" w:date="2022-07-25T23:37:00Z">
        <w:r w:rsidR="00F74CDE">
          <w:rPr>
            <w:rFonts w:ascii="Times New Roman" w:hAnsi="Times New Roman" w:cs="Times New Roman"/>
            <w:sz w:val="24"/>
            <w:szCs w:val="24"/>
          </w:rPr>
          <w:t>livestock ownership family</w:t>
        </w:r>
      </w:ins>
      <w:ins w:id="103" w:author="DELL" w:date="2022-07-25T23:17:00Z">
        <w:r w:rsidR="00F74CDE">
          <w:rPr>
            <w:rFonts w:ascii="Times New Roman" w:hAnsi="Times New Roman" w:cs="Times New Roman"/>
            <w:sz w:val="24"/>
            <w:szCs w:val="24"/>
          </w:rPr>
          <w:t xml:space="preserve"> were 1.09 (95% CI: 0.72-1.65</w:t>
        </w:r>
        <w:r w:rsidRPr="0018371C">
          <w:rPr>
            <w:rFonts w:ascii="Times New Roman" w:hAnsi="Times New Roman" w:cs="Times New Roman"/>
            <w:sz w:val="24"/>
            <w:szCs w:val="24"/>
          </w:rPr>
          <w:t xml:space="preserve">) times more chance to </w:t>
        </w:r>
      </w:ins>
      <w:ins w:id="104" w:author="DELL" w:date="2022-07-25T23:38:00Z">
        <w:r w:rsidR="00F74CDE">
          <w:rPr>
            <w:rFonts w:ascii="Times New Roman" w:hAnsi="Times New Roman" w:cs="Times New Roman"/>
            <w:sz w:val="24"/>
            <w:szCs w:val="24"/>
          </w:rPr>
          <w:t>develop diarrhea</w:t>
        </w:r>
      </w:ins>
      <w:ins w:id="105" w:author="DELL" w:date="2022-07-25T23:17:00Z">
        <w:r w:rsidR="00F74CDE">
          <w:rPr>
            <w:rFonts w:ascii="Times New Roman" w:hAnsi="Times New Roman" w:cs="Times New Roman"/>
            <w:sz w:val="24"/>
            <w:szCs w:val="24"/>
          </w:rPr>
          <w:t xml:space="preserve"> compare to children without livestock ownership family</w:t>
        </w:r>
      </w:ins>
      <w:ins w:id="106" w:author="DELL" w:date="2022-07-25T23:40:00Z">
        <w:r w:rsidR="00F74CDE">
          <w:rPr>
            <w:rFonts w:ascii="Times New Roman" w:hAnsi="Times New Roman" w:cs="Times New Roman"/>
            <w:sz w:val="24"/>
            <w:szCs w:val="24"/>
          </w:rPr>
          <w:t xml:space="preserve"> in</w:t>
        </w:r>
      </w:ins>
      <w:ins w:id="107" w:author="DELL" w:date="2022-07-25T23:17:00Z">
        <w:r w:rsidRPr="0018371C">
          <w:rPr>
            <w:rFonts w:ascii="Times New Roman" w:hAnsi="Times New Roman" w:cs="Times New Roman"/>
            <w:sz w:val="24"/>
            <w:szCs w:val="24"/>
          </w:rPr>
          <w:t xml:space="preserve"> 2019 MICS</w:t>
        </w:r>
      </w:ins>
      <w:ins w:id="108" w:author="DELL" w:date="2022-07-25T23:40:00Z">
        <w:r w:rsidR="00F74CDE">
          <w:rPr>
            <w:rFonts w:ascii="Times New Roman" w:hAnsi="Times New Roman" w:cs="Times New Roman"/>
            <w:sz w:val="24"/>
            <w:szCs w:val="24"/>
          </w:rPr>
          <w:t xml:space="preserve"> adjusted model,</w:t>
        </w:r>
      </w:ins>
      <w:ins w:id="109" w:author="DELL" w:date="2022-07-25T23:17:00Z">
        <w:r w:rsidRPr="0018371C">
          <w:rPr>
            <w:rFonts w:ascii="Times New Roman" w:hAnsi="Times New Roman" w:cs="Times New Roman"/>
            <w:sz w:val="24"/>
            <w:szCs w:val="24"/>
          </w:rPr>
          <w:t xml:space="preserve"> which is</w:t>
        </w:r>
        <w:r w:rsidR="00371E22">
          <w:rPr>
            <w:rFonts w:ascii="Times New Roman" w:hAnsi="Times New Roman" w:cs="Times New Roman"/>
            <w:sz w:val="24"/>
            <w:szCs w:val="24"/>
          </w:rPr>
          <w:t xml:space="preserve"> smaller in 2012 MICS</w:t>
        </w:r>
      </w:ins>
      <w:ins w:id="110" w:author="DELL" w:date="2022-07-25T23:42:00Z">
        <w:r w:rsidR="00371E22">
          <w:rPr>
            <w:rFonts w:ascii="Times New Roman" w:hAnsi="Times New Roman" w:cs="Times New Roman"/>
            <w:sz w:val="24"/>
            <w:szCs w:val="24"/>
          </w:rPr>
          <w:t xml:space="preserve"> crude model</w:t>
        </w:r>
      </w:ins>
      <w:ins w:id="111" w:author="DELL" w:date="2022-07-25T23:17:00Z">
        <w:r w:rsidR="00371E22">
          <w:rPr>
            <w:rFonts w:ascii="Times New Roman" w:hAnsi="Times New Roman" w:cs="Times New Roman"/>
            <w:sz w:val="24"/>
            <w:szCs w:val="24"/>
          </w:rPr>
          <w:t xml:space="preserve"> </w:t>
        </w:r>
      </w:ins>
      <w:ins w:id="112" w:author="DELL" w:date="2022-07-25T23:42:00Z">
        <w:r w:rsidR="00371E22">
          <w:rPr>
            <w:rFonts w:ascii="Times New Roman" w:hAnsi="Times New Roman" w:cs="Times New Roman"/>
            <w:sz w:val="24"/>
            <w:szCs w:val="24"/>
          </w:rPr>
          <w:t>[</w:t>
        </w:r>
      </w:ins>
      <w:ins w:id="113" w:author="DELL" w:date="2022-07-25T23:17:00Z">
        <w:r w:rsidR="00371E22">
          <w:rPr>
            <w:rFonts w:ascii="Times New Roman" w:hAnsi="Times New Roman" w:cs="Times New Roman"/>
            <w:sz w:val="24"/>
            <w:szCs w:val="24"/>
          </w:rPr>
          <w:t xml:space="preserve">0.61 (95% CI: 0.35-1.06). </w:t>
        </w:r>
      </w:ins>
      <w:ins w:id="114" w:author="DELL" w:date="2022-07-25T23:43:00Z">
        <w:r w:rsidR="004E1EF2">
          <w:rPr>
            <w:rFonts w:ascii="Times New Roman" w:hAnsi="Times New Roman" w:cs="Times New Roman"/>
            <w:sz w:val="24"/>
            <w:szCs w:val="24"/>
          </w:rPr>
          <w:t>Children</w:t>
        </w:r>
      </w:ins>
      <w:ins w:id="115" w:author="DELL" w:date="2022-07-25T23:17:00Z">
        <w:r w:rsidRPr="0018371C">
          <w:rPr>
            <w:rFonts w:ascii="Times New Roman" w:hAnsi="Times New Roman" w:cs="Times New Roman"/>
            <w:sz w:val="24"/>
            <w:szCs w:val="24"/>
          </w:rPr>
          <w:t xml:space="preserve"> who have </w:t>
        </w:r>
      </w:ins>
      <w:ins w:id="116" w:author="DELL" w:date="2022-07-25T23:43:00Z">
        <w:r w:rsidR="004E1EF2">
          <w:rPr>
            <w:rFonts w:ascii="Times New Roman" w:hAnsi="Times New Roman" w:cs="Times New Roman"/>
            <w:sz w:val="24"/>
            <w:szCs w:val="24"/>
          </w:rPr>
          <w:t>unimproved</w:t>
        </w:r>
      </w:ins>
      <w:ins w:id="117" w:author="DELL" w:date="2022-07-25T23:17:00Z">
        <w:r w:rsidRPr="0018371C">
          <w:rPr>
            <w:rFonts w:ascii="Times New Roman" w:hAnsi="Times New Roman" w:cs="Times New Roman"/>
            <w:sz w:val="24"/>
            <w:szCs w:val="24"/>
          </w:rPr>
          <w:t xml:space="preserve"> </w:t>
        </w:r>
      </w:ins>
      <w:ins w:id="118" w:author="DELL" w:date="2022-07-25T23:43:00Z">
        <w:r w:rsidR="004E1EF2">
          <w:rPr>
            <w:rFonts w:ascii="Times New Roman" w:hAnsi="Times New Roman" w:cs="Times New Roman"/>
            <w:sz w:val="24"/>
            <w:szCs w:val="24"/>
          </w:rPr>
          <w:t xml:space="preserve">toilet facility </w:t>
        </w:r>
      </w:ins>
      <w:ins w:id="119" w:author="DELL" w:date="2022-07-25T23:17:00Z">
        <w:r w:rsidR="004E1EF2">
          <w:rPr>
            <w:rFonts w:ascii="Times New Roman" w:hAnsi="Times New Roman" w:cs="Times New Roman"/>
            <w:sz w:val="24"/>
            <w:szCs w:val="24"/>
          </w:rPr>
          <w:t>access were 1.12 (95% CI: 0.39-3.23</w:t>
        </w:r>
        <w:r w:rsidRPr="0018371C">
          <w:rPr>
            <w:rFonts w:ascii="Times New Roman" w:hAnsi="Times New Roman" w:cs="Times New Roman"/>
            <w:sz w:val="24"/>
            <w:szCs w:val="24"/>
          </w:rPr>
          <w:t xml:space="preserve">) times more chance to </w:t>
        </w:r>
      </w:ins>
      <w:ins w:id="120" w:author="DELL" w:date="2022-07-25T23:44:00Z">
        <w:r w:rsidR="004E1EF2">
          <w:rPr>
            <w:rFonts w:ascii="Times New Roman" w:hAnsi="Times New Roman" w:cs="Times New Roman"/>
            <w:sz w:val="24"/>
            <w:szCs w:val="24"/>
          </w:rPr>
          <w:t>develop diarrhea</w:t>
        </w:r>
      </w:ins>
      <w:ins w:id="121" w:author="DELL" w:date="2022-07-25T23:17:00Z">
        <w:r w:rsidRPr="0018371C">
          <w:rPr>
            <w:rFonts w:ascii="Times New Roman" w:hAnsi="Times New Roman" w:cs="Times New Roman"/>
            <w:sz w:val="24"/>
            <w:szCs w:val="24"/>
          </w:rPr>
          <w:t xml:space="preserve"> in 2019 MICS</w:t>
        </w:r>
      </w:ins>
      <w:ins w:id="122" w:author="DELL" w:date="2022-07-25T23:44:00Z">
        <w:r w:rsidR="004E1EF2">
          <w:rPr>
            <w:rFonts w:ascii="Times New Roman" w:hAnsi="Times New Roman" w:cs="Times New Roman"/>
            <w:sz w:val="24"/>
            <w:szCs w:val="24"/>
          </w:rPr>
          <w:t xml:space="preserve"> adjusted model</w:t>
        </w:r>
      </w:ins>
      <w:ins w:id="123" w:author="DELL" w:date="2022-07-25T23:17:00Z">
        <w:r w:rsidRPr="0018371C">
          <w:rPr>
            <w:rFonts w:ascii="Times New Roman" w:hAnsi="Times New Roman" w:cs="Times New Roman"/>
            <w:sz w:val="24"/>
            <w:szCs w:val="24"/>
          </w:rPr>
          <w:t xml:space="preserve"> whi</w:t>
        </w:r>
        <w:r w:rsidR="004E1EF2">
          <w:rPr>
            <w:rFonts w:ascii="Times New Roman" w:hAnsi="Times New Roman" w:cs="Times New Roman"/>
            <w:sz w:val="24"/>
            <w:szCs w:val="24"/>
          </w:rPr>
          <w:t>ch is higher</w:t>
        </w:r>
        <w:r w:rsidRPr="0018371C">
          <w:rPr>
            <w:rFonts w:ascii="Times New Roman" w:hAnsi="Times New Roman" w:cs="Times New Roman"/>
            <w:sz w:val="24"/>
            <w:szCs w:val="24"/>
          </w:rPr>
          <w:t xml:space="preserve"> than 2012 MICS </w:t>
        </w:r>
      </w:ins>
      <w:ins w:id="124" w:author="DELL" w:date="2022-07-25T23:44:00Z">
        <w:r w:rsidR="004E1EF2">
          <w:rPr>
            <w:rFonts w:ascii="Times New Roman" w:hAnsi="Times New Roman" w:cs="Times New Roman"/>
            <w:sz w:val="24"/>
            <w:szCs w:val="24"/>
          </w:rPr>
          <w:t xml:space="preserve">adjusted model. In 2012 MICS adjusted model, </w:t>
        </w:r>
      </w:ins>
      <w:ins w:id="125" w:author="DELL" w:date="2022-07-25T23:45:00Z">
        <w:r w:rsidR="004E1EF2">
          <w:rPr>
            <w:rFonts w:ascii="Times New Roman" w:hAnsi="Times New Roman" w:cs="Times New Roman"/>
            <w:sz w:val="24"/>
            <w:szCs w:val="24"/>
          </w:rPr>
          <w:t>children</w:t>
        </w:r>
        <w:r w:rsidR="004E1EF2" w:rsidRPr="0018371C">
          <w:rPr>
            <w:rFonts w:ascii="Times New Roman" w:hAnsi="Times New Roman" w:cs="Times New Roman"/>
            <w:sz w:val="24"/>
            <w:szCs w:val="24"/>
          </w:rPr>
          <w:t xml:space="preserve"> who have </w:t>
        </w:r>
        <w:r w:rsidR="004E1EF2">
          <w:rPr>
            <w:rFonts w:ascii="Times New Roman" w:hAnsi="Times New Roman" w:cs="Times New Roman"/>
            <w:sz w:val="24"/>
            <w:szCs w:val="24"/>
          </w:rPr>
          <w:t>unimproved</w:t>
        </w:r>
        <w:r w:rsidR="004E1EF2" w:rsidRPr="0018371C">
          <w:rPr>
            <w:rFonts w:ascii="Times New Roman" w:hAnsi="Times New Roman" w:cs="Times New Roman"/>
            <w:sz w:val="24"/>
            <w:szCs w:val="24"/>
          </w:rPr>
          <w:t xml:space="preserve"> </w:t>
        </w:r>
        <w:r w:rsidR="004E1EF2">
          <w:rPr>
            <w:rFonts w:ascii="Times New Roman" w:hAnsi="Times New Roman" w:cs="Times New Roman"/>
            <w:sz w:val="24"/>
            <w:szCs w:val="24"/>
          </w:rPr>
          <w:t>toilet facility access were 2.04 (95% CI: 0.61-6.80</w:t>
        </w:r>
        <w:r w:rsidR="004E1EF2" w:rsidRPr="0018371C">
          <w:rPr>
            <w:rFonts w:ascii="Times New Roman" w:hAnsi="Times New Roman" w:cs="Times New Roman"/>
            <w:sz w:val="24"/>
            <w:szCs w:val="24"/>
          </w:rPr>
          <w:t xml:space="preserve">) times more chance to </w:t>
        </w:r>
        <w:r w:rsidR="004E1EF2">
          <w:rPr>
            <w:rFonts w:ascii="Times New Roman" w:hAnsi="Times New Roman" w:cs="Times New Roman"/>
            <w:sz w:val="24"/>
            <w:szCs w:val="24"/>
          </w:rPr>
          <w:t>develop diarrhea</w:t>
        </w:r>
        <w:r w:rsidR="004E1EF2" w:rsidRPr="0018371C">
          <w:rPr>
            <w:rFonts w:ascii="Times New Roman" w:hAnsi="Times New Roman" w:cs="Times New Roman"/>
            <w:sz w:val="24"/>
            <w:szCs w:val="24"/>
          </w:rPr>
          <w:t xml:space="preserve"> </w:t>
        </w:r>
      </w:ins>
      <w:ins w:id="126" w:author="DELL" w:date="2022-07-25T23:17:00Z">
        <w:r w:rsidRPr="0018371C">
          <w:rPr>
            <w:rFonts w:ascii="Times New Roman" w:hAnsi="Times New Roman" w:cs="Times New Roman"/>
            <w:sz w:val="24"/>
            <w:szCs w:val="24"/>
          </w:rPr>
          <w:t xml:space="preserve">compared to </w:t>
        </w:r>
      </w:ins>
      <w:ins w:id="127" w:author="DELL" w:date="2022-07-25T23:46:00Z">
        <w:r w:rsidR="004E1EF2">
          <w:rPr>
            <w:rFonts w:ascii="Times New Roman" w:hAnsi="Times New Roman" w:cs="Times New Roman"/>
            <w:sz w:val="24"/>
            <w:szCs w:val="24"/>
          </w:rPr>
          <w:t>improved toilet facility using family</w:t>
        </w:r>
      </w:ins>
      <w:ins w:id="128" w:author="DELL" w:date="2022-07-25T23:17:00Z">
        <w:r w:rsidR="004E1EF2">
          <w:rPr>
            <w:rFonts w:ascii="Times New Roman" w:hAnsi="Times New Roman" w:cs="Times New Roman"/>
            <w:sz w:val="24"/>
            <w:szCs w:val="24"/>
          </w:rPr>
          <w:t xml:space="preserve">. </w:t>
        </w:r>
      </w:ins>
      <w:ins w:id="129" w:author="DELL" w:date="2022-07-25T23:51:00Z">
        <w:r w:rsidR="00AD547E">
          <w:rPr>
            <w:rFonts w:ascii="Times New Roman" w:hAnsi="Times New Roman" w:cs="Times New Roman"/>
            <w:sz w:val="24"/>
            <w:szCs w:val="24"/>
          </w:rPr>
          <w:t>Families of c</w:t>
        </w:r>
      </w:ins>
      <w:ins w:id="130" w:author="DELL" w:date="2022-07-25T23:50:00Z">
        <w:r w:rsidR="004E1EF2">
          <w:rPr>
            <w:rFonts w:ascii="Times New Roman" w:hAnsi="Times New Roman" w:cs="Times New Roman"/>
            <w:sz w:val="24"/>
            <w:szCs w:val="24"/>
          </w:rPr>
          <w:t>hildren</w:t>
        </w:r>
      </w:ins>
      <w:ins w:id="131" w:author="DELL" w:date="2022-07-25T23:51:00Z">
        <w:r w:rsidR="00AD547E">
          <w:rPr>
            <w:rFonts w:ascii="Times New Roman" w:hAnsi="Times New Roman" w:cs="Times New Roman"/>
            <w:sz w:val="24"/>
            <w:szCs w:val="24"/>
          </w:rPr>
          <w:t xml:space="preserve"> who</w:t>
        </w:r>
      </w:ins>
      <w:ins w:id="132" w:author="DELL" w:date="2022-07-25T23:17:00Z">
        <w:r w:rsidR="00AD547E">
          <w:rPr>
            <w:rFonts w:ascii="Times New Roman" w:hAnsi="Times New Roman" w:cs="Times New Roman"/>
            <w:sz w:val="24"/>
            <w:szCs w:val="24"/>
          </w:rPr>
          <w:t xml:space="preserve"> </w:t>
        </w:r>
      </w:ins>
      <w:ins w:id="133" w:author="DELL" w:date="2022-07-25T23:53:00Z">
        <w:r w:rsidR="00AD547E">
          <w:rPr>
            <w:rFonts w:ascii="Times New Roman" w:hAnsi="Times New Roman" w:cs="Times New Roman"/>
            <w:sz w:val="24"/>
            <w:szCs w:val="24"/>
          </w:rPr>
          <w:t xml:space="preserve">using </w:t>
        </w:r>
      </w:ins>
      <w:ins w:id="134" w:author="DELL" w:date="2022-07-25T23:17:00Z">
        <w:r w:rsidR="00AD547E">
          <w:rPr>
            <w:rFonts w:ascii="Times New Roman" w:hAnsi="Times New Roman" w:cs="Times New Roman"/>
            <w:sz w:val="24"/>
            <w:szCs w:val="24"/>
          </w:rPr>
          <w:t>water from</w:t>
        </w:r>
        <w:r w:rsidRPr="0018371C">
          <w:rPr>
            <w:rFonts w:ascii="Times New Roman" w:hAnsi="Times New Roman" w:cs="Times New Roman"/>
            <w:sz w:val="24"/>
            <w:szCs w:val="24"/>
          </w:rPr>
          <w:t xml:space="preserve"> </w:t>
        </w:r>
      </w:ins>
      <w:ins w:id="135" w:author="DELL" w:date="2022-07-25T23:51:00Z">
        <w:r w:rsidR="00AD547E">
          <w:rPr>
            <w:rFonts w:ascii="Times New Roman" w:hAnsi="Times New Roman" w:cs="Times New Roman"/>
            <w:sz w:val="24"/>
            <w:szCs w:val="24"/>
          </w:rPr>
          <w:t xml:space="preserve">covered container </w:t>
        </w:r>
      </w:ins>
      <w:ins w:id="136" w:author="DELL" w:date="2022-07-25T23:17:00Z">
        <w:r w:rsidR="00AD547E">
          <w:rPr>
            <w:rFonts w:ascii="Times New Roman" w:hAnsi="Times New Roman" w:cs="Times New Roman"/>
            <w:sz w:val="24"/>
            <w:szCs w:val="24"/>
          </w:rPr>
          <w:t>had 1.09 (95% CI: 0.52</w:t>
        </w:r>
      </w:ins>
      <w:ins w:id="137" w:author="DELL" w:date="2022-07-25T23:52:00Z">
        <w:r w:rsidR="00AD547E">
          <w:rPr>
            <w:rFonts w:ascii="Times New Roman" w:hAnsi="Times New Roman" w:cs="Times New Roman"/>
            <w:sz w:val="24"/>
            <w:szCs w:val="24"/>
          </w:rPr>
          <w:t xml:space="preserve"> – </w:t>
        </w:r>
      </w:ins>
      <w:ins w:id="138" w:author="DELL" w:date="2022-07-25T23:17:00Z">
        <w:r w:rsidR="00AD547E">
          <w:rPr>
            <w:rFonts w:ascii="Times New Roman" w:hAnsi="Times New Roman" w:cs="Times New Roman"/>
            <w:sz w:val="24"/>
            <w:szCs w:val="24"/>
          </w:rPr>
          <w:t>2.</w:t>
        </w:r>
      </w:ins>
      <w:ins w:id="139" w:author="DELL" w:date="2022-07-25T23:52:00Z">
        <w:r w:rsidR="00AD547E">
          <w:rPr>
            <w:rFonts w:ascii="Times New Roman" w:hAnsi="Times New Roman" w:cs="Times New Roman"/>
            <w:sz w:val="24"/>
            <w:szCs w:val="24"/>
          </w:rPr>
          <w:t>33</w:t>
        </w:r>
      </w:ins>
      <w:ins w:id="140" w:author="DELL" w:date="2022-07-25T23:17:00Z">
        <w:r w:rsidRPr="0018371C">
          <w:rPr>
            <w:rFonts w:ascii="Times New Roman" w:hAnsi="Times New Roman" w:cs="Times New Roman"/>
            <w:sz w:val="24"/>
            <w:szCs w:val="24"/>
          </w:rPr>
          <w:t xml:space="preserve">) times more chance to </w:t>
        </w:r>
      </w:ins>
      <w:ins w:id="141" w:author="DELL" w:date="2022-07-25T23:53:00Z">
        <w:r w:rsidR="00AD547E">
          <w:rPr>
            <w:rFonts w:ascii="Times New Roman" w:hAnsi="Times New Roman" w:cs="Times New Roman"/>
            <w:sz w:val="24"/>
            <w:szCs w:val="24"/>
          </w:rPr>
          <w:t>develop diarrhea, according to</w:t>
        </w:r>
      </w:ins>
      <w:ins w:id="142" w:author="DELL" w:date="2022-07-25T23:17:00Z">
        <w:r w:rsidRPr="0018371C">
          <w:rPr>
            <w:rFonts w:ascii="Times New Roman" w:hAnsi="Times New Roman" w:cs="Times New Roman"/>
            <w:sz w:val="24"/>
            <w:szCs w:val="24"/>
          </w:rPr>
          <w:t xml:space="preserve"> 2019 MICS </w:t>
        </w:r>
      </w:ins>
      <w:ins w:id="143" w:author="DELL" w:date="2022-07-25T23:53:00Z">
        <w:r w:rsidR="00AD547E">
          <w:rPr>
            <w:rFonts w:ascii="Times New Roman" w:hAnsi="Times New Roman" w:cs="Times New Roman"/>
            <w:sz w:val="24"/>
            <w:szCs w:val="24"/>
          </w:rPr>
          <w:t xml:space="preserve">adjusted model, </w:t>
        </w:r>
      </w:ins>
      <w:ins w:id="144" w:author="DELL" w:date="2022-07-25T23:17:00Z">
        <w:r w:rsidR="00AD547E">
          <w:rPr>
            <w:rFonts w:ascii="Times New Roman" w:hAnsi="Times New Roman" w:cs="Times New Roman"/>
            <w:sz w:val="24"/>
            <w:szCs w:val="24"/>
          </w:rPr>
          <w:t>which is 1.38</w:t>
        </w:r>
        <w:r w:rsidRPr="0018371C">
          <w:rPr>
            <w:rFonts w:ascii="Times New Roman" w:hAnsi="Times New Roman" w:cs="Times New Roman"/>
            <w:sz w:val="24"/>
            <w:szCs w:val="24"/>
          </w:rPr>
          <w:t xml:space="preserve"> times in 2012 MICS</w:t>
        </w:r>
        <w:r w:rsidR="00AD547E">
          <w:rPr>
            <w:rFonts w:ascii="Times New Roman" w:hAnsi="Times New Roman" w:cs="Times New Roman"/>
            <w:sz w:val="24"/>
            <w:szCs w:val="24"/>
          </w:rPr>
          <w:t xml:space="preserve"> (95% CI: 0.41 </w:t>
        </w:r>
      </w:ins>
      <w:ins w:id="145" w:author="DELL" w:date="2022-07-25T23:54:00Z">
        <w:r w:rsidR="00AD547E">
          <w:rPr>
            <w:rFonts w:ascii="Times New Roman" w:hAnsi="Times New Roman" w:cs="Times New Roman"/>
            <w:sz w:val="24"/>
            <w:szCs w:val="24"/>
          </w:rPr>
          <w:t>–</w:t>
        </w:r>
      </w:ins>
      <w:ins w:id="146" w:author="DELL" w:date="2022-07-25T23:17:00Z">
        <w:r w:rsidR="00AD547E">
          <w:rPr>
            <w:rFonts w:ascii="Times New Roman" w:hAnsi="Times New Roman" w:cs="Times New Roman"/>
            <w:sz w:val="24"/>
            <w:szCs w:val="24"/>
          </w:rPr>
          <w:t xml:space="preserve"> 4.</w:t>
        </w:r>
      </w:ins>
      <w:ins w:id="147" w:author="DELL" w:date="2022-07-25T23:54:00Z">
        <w:r w:rsidR="00AD547E">
          <w:rPr>
            <w:rFonts w:ascii="Times New Roman" w:hAnsi="Times New Roman" w:cs="Times New Roman"/>
            <w:sz w:val="24"/>
            <w:szCs w:val="24"/>
          </w:rPr>
          <w:t>64</w:t>
        </w:r>
      </w:ins>
      <w:ins w:id="148" w:author="DELL" w:date="2022-07-25T23:17:00Z">
        <w:r w:rsidRPr="0018371C">
          <w:rPr>
            <w:rFonts w:ascii="Times New Roman" w:hAnsi="Times New Roman" w:cs="Times New Roman"/>
            <w:sz w:val="24"/>
            <w:szCs w:val="24"/>
          </w:rPr>
          <w:t xml:space="preserve">) compared to </w:t>
        </w:r>
      </w:ins>
      <w:ins w:id="149" w:author="DELL" w:date="2022-07-25T23:54:00Z">
        <w:r w:rsidR="00AD547E">
          <w:rPr>
            <w:rFonts w:ascii="Times New Roman" w:hAnsi="Times New Roman" w:cs="Times New Roman"/>
            <w:sz w:val="24"/>
            <w:szCs w:val="24"/>
          </w:rPr>
          <w:t>families who are using water direct from the source</w:t>
        </w:r>
      </w:ins>
      <w:ins w:id="150" w:author="DELL" w:date="2022-07-25T23:17:00Z">
        <w:r w:rsidRPr="0018371C">
          <w:rPr>
            <w:rFonts w:ascii="Times New Roman" w:hAnsi="Times New Roman" w:cs="Times New Roman"/>
            <w:sz w:val="24"/>
            <w:szCs w:val="24"/>
          </w:rPr>
          <w:t>.</w:t>
        </w:r>
      </w:ins>
    </w:p>
    <w:p w14:paraId="67CF44A2" w14:textId="4CE21DF2" w:rsidR="00E37857" w:rsidRPr="00E37857" w:rsidRDefault="00187B0F" w:rsidP="00E37857">
      <w:pPr>
        <w:spacing w:line="360" w:lineRule="auto"/>
        <w:ind w:firstLine="720"/>
        <w:rPr>
          <w:rFonts w:ascii="Times New Roman" w:hAnsi="Times New Roman" w:cs="Times New Roman"/>
          <w:b/>
          <w:bCs/>
          <w:sz w:val="24"/>
          <w:szCs w:val="24"/>
        </w:rPr>
      </w:pPr>
      <w:r w:rsidRPr="00E37857">
        <w:rPr>
          <w:rFonts w:ascii="Times New Roman" w:hAnsi="Times New Roman" w:cs="Times New Roman"/>
          <w:sz w:val="24"/>
          <w:szCs w:val="24"/>
        </w:rPr>
        <w:t xml:space="preserve">In PS-weighted samples, Figure 1 shows the </w:t>
      </w:r>
      <w:ins w:id="151" w:author="DELL" w:date="2022-08-12T23:47:00Z">
        <w:r w:rsidR="00A52FC4" w:rsidRPr="00E37857">
          <w:rPr>
            <w:rFonts w:ascii="Times New Roman" w:hAnsi="Times New Roman" w:cs="Times New Roman"/>
            <w:sz w:val="24"/>
            <w:szCs w:val="24"/>
          </w:rPr>
          <w:t>standardized mean difference</w:t>
        </w:r>
      </w:ins>
      <w:del w:id="152" w:author="DELL" w:date="2022-08-12T23:47:00Z">
        <w:r w:rsidRPr="00E37857" w:rsidDel="00A52FC4">
          <w:rPr>
            <w:rFonts w:ascii="Times New Roman" w:hAnsi="Times New Roman" w:cs="Times New Roman"/>
            <w:sz w:val="24"/>
            <w:szCs w:val="24"/>
          </w:rPr>
          <w:delText>SMD</w:delText>
        </w:r>
      </w:del>
      <w:r w:rsidRPr="00E37857">
        <w:rPr>
          <w:rFonts w:ascii="Times New Roman" w:hAnsi="Times New Roman" w:cs="Times New Roman"/>
          <w:sz w:val="24"/>
          <w:szCs w:val="24"/>
        </w:rPr>
        <w:t xml:space="preserve"> betwe</w:t>
      </w:r>
      <w:ins w:id="153" w:author="DELL" w:date="2022-08-12T23:47:00Z">
        <w:r w:rsidR="00A52FC4">
          <w:rPr>
            <w:rFonts w:ascii="Times New Roman" w:hAnsi="Times New Roman" w:cs="Times New Roman"/>
            <w:sz w:val="24"/>
            <w:szCs w:val="24"/>
          </w:rPr>
          <w:t>en</w:t>
        </w:r>
      </w:ins>
      <w:del w:id="154" w:author="DELL" w:date="2022-08-12T23:47:00Z">
        <w:r w:rsidRPr="00E37857" w:rsidDel="00A52FC4">
          <w:rPr>
            <w:rFonts w:ascii="Times New Roman" w:hAnsi="Times New Roman" w:cs="Times New Roman"/>
            <w:sz w:val="24"/>
            <w:szCs w:val="24"/>
          </w:rPr>
          <w:delText>en low, moderate, and high</w:delText>
        </w:r>
      </w:del>
      <w:r w:rsidRPr="00E37857">
        <w:rPr>
          <w:rFonts w:ascii="Times New Roman" w:hAnsi="Times New Roman" w:cs="Times New Roman"/>
          <w:sz w:val="24"/>
          <w:szCs w:val="24"/>
        </w:rPr>
        <w:t xml:space="preserve"> </w:t>
      </w:r>
      <w:ins w:id="155" w:author="DELL" w:date="2022-08-12T23:47:00Z">
        <w:r w:rsidR="00A52FC4" w:rsidRPr="00E37857">
          <w:rPr>
            <w:rFonts w:ascii="Times New Roman" w:hAnsi="Times New Roman" w:cs="Times New Roman"/>
            <w:sz w:val="24"/>
            <w:szCs w:val="24"/>
          </w:rPr>
          <w:t>E. coli concentrations</w:t>
        </w:r>
        <w:r w:rsidR="00A52FC4" w:rsidRPr="00E37857">
          <w:rPr>
            <w:rFonts w:ascii="Times New Roman" w:hAnsi="Times New Roman" w:cs="Times New Roman"/>
            <w:sz w:val="24"/>
            <w:szCs w:val="24"/>
          </w:rPr>
          <w:t xml:space="preserve"> </w:t>
        </w:r>
        <w:r w:rsidR="00A52FC4">
          <w:rPr>
            <w:rFonts w:ascii="Times New Roman" w:hAnsi="Times New Roman" w:cs="Times New Roman"/>
            <w:sz w:val="24"/>
            <w:szCs w:val="24"/>
          </w:rPr>
          <w:t xml:space="preserve">in </w:t>
        </w:r>
      </w:ins>
      <w:r w:rsidRPr="00E37857">
        <w:rPr>
          <w:rFonts w:ascii="Times New Roman" w:hAnsi="Times New Roman" w:cs="Times New Roman"/>
          <w:sz w:val="24"/>
          <w:szCs w:val="24"/>
        </w:rPr>
        <w:t xml:space="preserve">household </w:t>
      </w:r>
      <w:ins w:id="156" w:author="DELL" w:date="2022-08-12T23:47:00Z">
        <w:r w:rsidR="00A52FC4">
          <w:rPr>
            <w:rFonts w:ascii="Times New Roman" w:hAnsi="Times New Roman" w:cs="Times New Roman"/>
            <w:sz w:val="24"/>
            <w:szCs w:val="24"/>
          </w:rPr>
          <w:t xml:space="preserve">drinking </w:t>
        </w:r>
      </w:ins>
      <w:r w:rsidRPr="00E37857">
        <w:rPr>
          <w:rFonts w:ascii="Times New Roman" w:hAnsi="Times New Roman" w:cs="Times New Roman"/>
          <w:sz w:val="24"/>
          <w:szCs w:val="24"/>
        </w:rPr>
        <w:t>water</w:t>
      </w:r>
      <w:ins w:id="157" w:author="DELL" w:date="2022-08-12T23:51:00Z">
        <w:r w:rsidR="00A52FC4">
          <w:rPr>
            <w:rFonts w:ascii="Times New Roman" w:hAnsi="Times New Roman" w:cs="Times New Roman"/>
            <w:sz w:val="24"/>
            <w:szCs w:val="24"/>
          </w:rPr>
          <w:t xml:space="preserve"> with all other covariates</w:t>
        </w:r>
      </w:ins>
      <w:del w:id="158" w:author="DELL" w:date="2022-08-12T23:47:00Z">
        <w:r w:rsidRPr="00E37857" w:rsidDel="00A52FC4">
          <w:rPr>
            <w:rFonts w:ascii="Times New Roman" w:hAnsi="Times New Roman" w:cs="Times New Roman"/>
            <w:sz w:val="24"/>
            <w:szCs w:val="24"/>
          </w:rPr>
          <w:delText xml:space="preserve"> E. coli concentrations</w:delText>
        </w:r>
      </w:del>
      <w:r w:rsidRPr="00E37857">
        <w:rPr>
          <w:rFonts w:ascii="Times New Roman" w:hAnsi="Times New Roman" w:cs="Times New Roman"/>
          <w:sz w:val="24"/>
          <w:szCs w:val="24"/>
        </w:rPr>
        <w:t>. The covariates were unbalanced prior to weighing, but after weighting, we saw a reasonable balance</w:t>
      </w:r>
      <w:ins w:id="159" w:author="DELL" w:date="2022-08-12T23:51:00Z">
        <w:r w:rsidR="00942AAC">
          <w:rPr>
            <w:rFonts w:ascii="Times New Roman" w:hAnsi="Times New Roman" w:cs="Times New Roman"/>
            <w:sz w:val="24"/>
            <w:szCs w:val="24"/>
          </w:rPr>
          <w:t xml:space="preserve"> as </w:t>
        </w:r>
      </w:ins>
      <w:r w:rsidRPr="00E37857">
        <w:rPr>
          <w:rFonts w:ascii="Times New Roman" w:hAnsi="Times New Roman" w:cs="Times New Roman"/>
          <w:sz w:val="24"/>
          <w:szCs w:val="24"/>
        </w:rPr>
        <w:t xml:space="preserve"> </w:t>
      </w:r>
      <w:ins w:id="160" w:author="DELL" w:date="2022-08-12T23:51:00Z">
        <w:r w:rsidR="00942AAC" w:rsidRPr="00E37857">
          <w:rPr>
            <w:rFonts w:ascii="Times New Roman" w:hAnsi="Times New Roman" w:cs="Times New Roman"/>
            <w:sz w:val="24"/>
            <w:szCs w:val="24"/>
          </w:rPr>
          <w:t xml:space="preserve">standardized mean difference </w:t>
        </w:r>
      </w:ins>
      <w:del w:id="161" w:author="DELL" w:date="2022-08-12T23:51:00Z">
        <w:r w:rsidRPr="00E37857" w:rsidDel="00A52FC4">
          <w:rPr>
            <w:rFonts w:ascii="Times New Roman" w:hAnsi="Times New Roman" w:cs="Times New Roman"/>
            <w:sz w:val="24"/>
            <w:szCs w:val="24"/>
          </w:rPr>
          <w:delText xml:space="preserve">(all SMDs </w:delText>
        </w:r>
      </w:del>
      <w:ins w:id="162" w:author="DELL" w:date="2022-08-12T23:51:00Z">
        <w:r w:rsidR="00942AAC">
          <w:rPr>
            <w:rFonts w:ascii="Times New Roman" w:hAnsi="Times New Roman" w:cs="Times New Roman"/>
            <w:sz w:val="24"/>
            <w:szCs w:val="24"/>
          </w:rPr>
          <w:t>less than</w:t>
        </w:r>
      </w:ins>
      <w:del w:id="163" w:author="DELL" w:date="2022-08-12T23:51:00Z">
        <w:r w:rsidRPr="00E37857" w:rsidDel="00942AAC">
          <w:rPr>
            <w:rFonts w:ascii="Times New Roman" w:hAnsi="Times New Roman" w:cs="Times New Roman"/>
            <w:sz w:val="24"/>
            <w:szCs w:val="24"/>
          </w:rPr>
          <w:delText>≤</w:delText>
        </w:r>
      </w:del>
      <w:r w:rsidRPr="00E37857">
        <w:rPr>
          <w:rFonts w:ascii="Times New Roman" w:hAnsi="Times New Roman" w:cs="Times New Roman"/>
          <w:sz w:val="24"/>
          <w:szCs w:val="24"/>
        </w:rPr>
        <w:t xml:space="preserve"> 0.1</w:t>
      </w:r>
      <w:del w:id="164" w:author="DELL" w:date="2022-08-12T23:51:00Z">
        <w:r w:rsidRPr="00E37857" w:rsidDel="00F27748">
          <w:rPr>
            <w:rFonts w:ascii="Times New Roman" w:hAnsi="Times New Roman" w:cs="Times New Roman"/>
            <w:sz w:val="24"/>
            <w:szCs w:val="24"/>
          </w:rPr>
          <w:delText>0</w:delText>
        </w:r>
        <w:r w:rsidRPr="00E37857" w:rsidDel="0010736B">
          <w:rPr>
            <w:rFonts w:ascii="Times New Roman" w:hAnsi="Times New Roman" w:cs="Times New Roman"/>
            <w:sz w:val="24"/>
            <w:szCs w:val="24"/>
          </w:rPr>
          <w:delText>)</w:delText>
        </w:r>
      </w:del>
      <w:r w:rsidRPr="00E37857">
        <w:rPr>
          <w:rFonts w:ascii="Times New Roman" w:hAnsi="Times New Roman" w:cs="Times New Roman"/>
          <w:sz w:val="24"/>
          <w:szCs w:val="24"/>
        </w:rPr>
        <w:t xml:space="preserve">. The results of sensitivity analysis utilizing the PS weighting approach with the association between E. coli contamination in household drinking water and diarrhea are shown in Table 3. High risk E. coli contamination in drinking water was associated </w:t>
      </w:r>
      <w:r w:rsidRPr="00E37857">
        <w:rPr>
          <w:rFonts w:ascii="Times New Roman" w:hAnsi="Times New Roman" w:cs="Times New Roman"/>
          <w:sz w:val="24"/>
          <w:szCs w:val="24"/>
        </w:rPr>
        <w:lastRenderedPageBreak/>
        <w:t>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t>
      </w:r>
    </w:p>
    <w:p w14:paraId="170DF34E" w14:textId="07808086" w:rsidR="00187B0F" w:rsidRPr="00E37857" w:rsidRDefault="00187B0F" w:rsidP="00E37857">
      <w:pPr>
        <w:spacing w:line="360" w:lineRule="auto"/>
        <w:jc w:val="center"/>
        <w:rPr>
          <w:rFonts w:ascii="Times New Roman" w:hAnsi="Times New Roman" w:cs="Times New Roman"/>
          <w:b/>
          <w:bCs/>
          <w:sz w:val="24"/>
          <w:szCs w:val="24"/>
        </w:rPr>
      </w:pPr>
      <w:r w:rsidRPr="00E37857">
        <w:rPr>
          <w:rFonts w:ascii="Times New Roman" w:hAnsi="Times New Roman" w:cs="Times New Roman"/>
          <w:b/>
          <w:bCs/>
          <w:sz w:val="24"/>
          <w:szCs w:val="24"/>
        </w:rPr>
        <w:t>Discussion</w:t>
      </w:r>
    </w:p>
    <w:p w14:paraId="0D3BC08B" w14:textId="68DC5EE7" w:rsidR="00187B0F" w:rsidRDefault="00187B0F" w:rsidP="00E37857">
      <w:pPr>
        <w:spacing w:line="360" w:lineRule="auto"/>
        <w:ind w:firstLine="720"/>
        <w:rPr>
          <w:ins w:id="165" w:author="DELL" w:date="2022-07-26T00:01:00Z"/>
          <w:rFonts w:ascii="Times New Roman" w:hAnsi="Times New Roman" w:cs="Times New Roman"/>
          <w:sz w:val="24"/>
          <w:szCs w:val="24"/>
        </w:rPr>
      </w:pPr>
      <w:r w:rsidRPr="00E37857">
        <w:rPr>
          <w:rFonts w:ascii="Times New Roman" w:hAnsi="Times New Roman" w:cs="Times New Roman"/>
          <w:sz w:val="24"/>
          <w:szCs w:val="24"/>
        </w:rPr>
        <w:t>The study investigated the level of E. coli contamination and childhood diarrhea in under-five children in Bangladesh using data collected across the country. This study discloses the E-coli contamination in drinking water in Bangladesh</w:t>
      </w:r>
      <w:del w:id="166" w:author="DELL" w:date="2022-07-26T01:09:00Z">
        <w:r w:rsidRPr="00E37857" w:rsidDel="00B62873">
          <w:rPr>
            <w:rFonts w:ascii="Times New Roman" w:hAnsi="Times New Roman" w:cs="Times New Roman"/>
            <w:sz w:val="24"/>
            <w:szCs w:val="24"/>
          </w:rPr>
          <w:delText>,</w:delText>
        </w:r>
      </w:del>
      <w:r w:rsidRPr="00E37857">
        <w:rPr>
          <w:rFonts w:ascii="Times New Roman" w:hAnsi="Times New Roman" w:cs="Times New Roman"/>
          <w:sz w:val="24"/>
          <w:szCs w:val="24"/>
        </w:rPr>
        <w:t xml:space="preserve"> which could result from educational and wealth status of household, source water type, storage status (unsafe and safe), inadequate treatment. </w:t>
      </w:r>
    </w:p>
    <w:p w14:paraId="6931A7F2" w14:textId="1DEF9A85" w:rsidR="00343330" w:rsidDel="00C42DF6" w:rsidRDefault="00B92DA0" w:rsidP="00E37857">
      <w:pPr>
        <w:spacing w:line="360" w:lineRule="auto"/>
        <w:ind w:firstLine="720"/>
        <w:rPr>
          <w:ins w:id="167" w:author="DELL" w:date="2022-07-26T00:46:00Z"/>
          <w:del w:id="168" w:author="Mohammad Nayeem Hasan" w:date="2022-07-26T02:48:00Z"/>
          <w:rFonts w:ascii="Times New Roman" w:hAnsi="Times New Roman" w:cs="Times New Roman"/>
          <w:sz w:val="24"/>
          <w:szCs w:val="24"/>
        </w:rPr>
      </w:pPr>
      <w:ins w:id="169" w:author="DELL" w:date="2022-07-26T00:30:00Z">
        <w:r>
          <w:rPr>
            <w:rFonts w:ascii="Times New Roman" w:hAnsi="Times New Roman" w:cs="Times New Roman"/>
            <w:sz w:val="24"/>
            <w:szCs w:val="24"/>
          </w:rPr>
          <w:t>T</w:t>
        </w:r>
        <w:r w:rsidRPr="002C3634">
          <w:rPr>
            <w:rFonts w:ascii="Times New Roman" w:hAnsi="Times New Roman" w:cs="Times New Roman"/>
            <w:sz w:val="24"/>
            <w:szCs w:val="24"/>
          </w:rPr>
          <w:t>he finding</w:t>
        </w:r>
        <w:r>
          <w:rPr>
            <w:rFonts w:ascii="Times New Roman" w:hAnsi="Times New Roman" w:cs="Times New Roman"/>
            <w:sz w:val="24"/>
            <w:szCs w:val="24"/>
          </w:rPr>
          <w:t>s</w:t>
        </w:r>
        <w:r w:rsidRPr="002C3634">
          <w:rPr>
            <w:rFonts w:ascii="Times New Roman" w:hAnsi="Times New Roman" w:cs="Times New Roman"/>
            <w:sz w:val="24"/>
            <w:szCs w:val="24"/>
          </w:rPr>
          <w:t xml:space="preserve"> from th</w:t>
        </w:r>
        <w:r>
          <w:rPr>
            <w:rFonts w:ascii="Times New Roman" w:hAnsi="Times New Roman" w:cs="Times New Roman"/>
            <w:sz w:val="24"/>
            <w:szCs w:val="24"/>
          </w:rPr>
          <w:t>is study indicates that the prevalence of diarrheal disease</w:t>
        </w:r>
        <w:r w:rsidRPr="002C3634">
          <w:rPr>
            <w:rFonts w:ascii="Times New Roman" w:hAnsi="Times New Roman" w:cs="Times New Roman"/>
            <w:sz w:val="24"/>
            <w:szCs w:val="24"/>
          </w:rPr>
          <w:t xml:space="preserve"> is higher within the first 2 years of a child’s life</w:t>
        </w:r>
        <w:r>
          <w:rPr>
            <w:rFonts w:ascii="Times New Roman" w:hAnsi="Times New Roman" w:cs="Times New Roman"/>
            <w:sz w:val="24"/>
            <w:szCs w:val="24"/>
          </w:rPr>
          <w:t xml:space="preserve">, the risk of developing </w:t>
        </w:r>
        <w:del w:id="170" w:author="Mohammad Nayeem Hasan" w:date="2022-07-26T02:28:00Z">
          <w:r w:rsidDel="0071460E">
            <w:rPr>
              <w:rFonts w:ascii="Times New Roman" w:hAnsi="Times New Roman" w:cs="Times New Roman"/>
              <w:sz w:val="24"/>
              <w:szCs w:val="24"/>
            </w:rPr>
            <w:delText>dirrheal</w:delText>
          </w:r>
        </w:del>
      </w:ins>
      <w:ins w:id="171" w:author="Mohammad Nayeem Hasan" w:date="2022-07-26T02:28:00Z">
        <w:r w:rsidR="0071460E">
          <w:rPr>
            <w:rFonts w:ascii="Times New Roman" w:hAnsi="Times New Roman" w:cs="Times New Roman"/>
            <w:sz w:val="24"/>
            <w:szCs w:val="24"/>
          </w:rPr>
          <w:t>diarrheal</w:t>
        </w:r>
      </w:ins>
      <w:ins w:id="172" w:author="DELL" w:date="2022-07-26T00:30:00Z">
        <w:r>
          <w:rPr>
            <w:rFonts w:ascii="Times New Roman" w:hAnsi="Times New Roman" w:cs="Times New Roman"/>
            <w:sz w:val="24"/>
            <w:szCs w:val="24"/>
          </w:rPr>
          <w:t xml:space="preserve"> disease</w:t>
        </w:r>
        <w:r w:rsidRPr="002C3634">
          <w:rPr>
            <w:rFonts w:ascii="Times New Roman" w:hAnsi="Times New Roman" w:cs="Times New Roman"/>
            <w:sz w:val="24"/>
            <w:szCs w:val="24"/>
          </w:rPr>
          <w:t xml:space="preserve"> is highest in children between 12 and 23 months</w:t>
        </w:r>
      </w:ins>
      <w:ins w:id="173" w:author="DELL" w:date="2022-07-26T00:31:00Z">
        <w:r>
          <w:rPr>
            <w:rFonts w:ascii="Times New Roman" w:hAnsi="Times New Roman" w:cs="Times New Roman"/>
            <w:sz w:val="24"/>
            <w:szCs w:val="24"/>
          </w:rPr>
          <w:t xml:space="preserve"> and lowest in greater than 2 years of child</w:t>
        </w:r>
      </w:ins>
      <w:ins w:id="174" w:author="DELL" w:date="2022-07-26T00:30:00Z">
        <w:r>
          <w:rPr>
            <w:rFonts w:ascii="Times New Roman" w:hAnsi="Times New Roman" w:cs="Times New Roman"/>
            <w:sz w:val="24"/>
            <w:szCs w:val="24"/>
          </w:rPr>
          <w:t xml:space="preserve">. </w:t>
        </w:r>
      </w:ins>
      <w:ins w:id="175" w:author="DELL" w:date="2022-07-26T00:20:00Z">
        <w:r w:rsidR="002C3634" w:rsidRPr="002C3634">
          <w:rPr>
            <w:rFonts w:ascii="Times New Roman" w:hAnsi="Times New Roman" w:cs="Times New Roman"/>
            <w:sz w:val="24"/>
            <w:szCs w:val="24"/>
          </w:rPr>
          <w:t>There is a myriad of evide</w:t>
        </w:r>
        <w:r w:rsidR="002C3634">
          <w:rPr>
            <w:rFonts w:ascii="Times New Roman" w:hAnsi="Times New Roman" w:cs="Times New Roman"/>
            <w:sz w:val="24"/>
            <w:szCs w:val="24"/>
          </w:rPr>
          <w:t xml:space="preserve">nce suggesting that diarrheal diseases </w:t>
        </w:r>
        <w:r w:rsidR="002C3634" w:rsidRPr="002C3634">
          <w:rPr>
            <w:rFonts w:ascii="Times New Roman" w:hAnsi="Times New Roman" w:cs="Times New Roman"/>
            <w:sz w:val="24"/>
            <w:szCs w:val="24"/>
          </w:rPr>
          <w:t xml:space="preserve">are most prevalent in the first 2 years of a child’s life, thus making children aged </w:t>
        </w:r>
      </w:ins>
      <w:ins w:id="176" w:author="DELL" w:date="2022-07-26T00:22:00Z">
        <w:r>
          <w:rPr>
            <w:rFonts w:ascii="Times New Roman" w:hAnsi="Times New Roman" w:cs="Times New Roman"/>
            <w:sz w:val="24"/>
            <w:szCs w:val="24"/>
          </w:rPr>
          <w:t xml:space="preserve">less than </w:t>
        </w:r>
      </w:ins>
      <w:ins w:id="177" w:author="DELL" w:date="2022-07-26T00:20:00Z">
        <w:r w:rsidR="002C3634" w:rsidRPr="002C3634">
          <w:rPr>
            <w:rFonts w:ascii="Times New Roman" w:hAnsi="Times New Roman" w:cs="Times New Roman"/>
            <w:sz w:val="24"/>
            <w:szCs w:val="24"/>
          </w:rPr>
          <w:t>23 months being at higher risk of</w:t>
        </w:r>
      </w:ins>
      <w:ins w:id="178" w:author="DELL" w:date="2022-07-26T00:32:00Z">
        <w:r>
          <w:rPr>
            <w:rFonts w:ascii="Times New Roman" w:hAnsi="Times New Roman" w:cs="Times New Roman"/>
            <w:sz w:val="24"/>
            <w:szCs w:val="24"/>
          </w:rPr>
          <w:t xml:space="preserve"> diarrheal diseases</w:t>
        </w:r>
      </w:ins>
      <w:ins w:id="179" w:author="Mohammad Nayeem Hasan" w:date="2022-07-26T02:37:00Z">
        <w:r w:rsidR="00357CB8">
          <w:rPr>
            <w:rFonts w:ascii="Times New Roman" w:hAnsi="Times New Roman" w:cs="Times New Roman"/>
            <w:sz w:val="24"/>
            <w:szCs w:val="24"/>
          </w:rPr>
          <w:t xml:space="preserve"> </w:t>
        </w:r>
      </w:ins>
      <w:ins w:id="180" w:author="Mohammad Nayeem Hasan" w:date="2022-07-26T02:34:00Z">
        <w:r w:rsidR="008B4896">
          <w:rPr>
            <w:rFonts w:ascii="Times New Roman" w:hAnsi="Times New Roman" w:cs="Times New Roman"/>
            <w:sz w:val="24"/>
            <w:szCs w:val="24"/>
          </w:rPr>
          <w:fldChar w:fldCharType="begin" w:fldLock="1"/>
        </w:r>
      </w:ins>
      <w:r w:rsidR="00357CB8">
        <w:rPr>
          <w:rFonts w:ascii="Times New Roman" w:hAnsi="Times New Roman" w:cs="Times New Roman"/>
          <w:sz w:val="24"/>
          <w:szCs w:val="24"/>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D.","non-dropping-particle":"","parse-names":false,"suffix":""}],"container-title":"Lancet (London, England)","id":"ITEM-1","issue":"9859","issued":{"date-parts":[["2012","12","1"]]},"page":"2197-2223","publisher":"Lancet","title":"Disability-adjusted life years (DALYs) for 291 diseases and injuries in 21 regions, 1990-2010: a systematic analysis for the Global Burden of Disease Study 2010","type":"article-journal","volume":"380"},"uris":["http://www.mendeley.com/documents/?uuid=e26c1e9b-cc1a-375d-97a2-0aa9021ef4be"]},{"id":"ITEM-2","itemData":{"DOI":"10.4236/OJPM.2013.37060","ISSN":"2162-2477","abstract":"Diarrhea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author":[{"dropping-particle":"","family":"Mengistie","given":"Bezatu","non-dropping-particle":"","parse-names":false,"suffix":""},{"dropping-particle":"","family":"Berhane","given":"Yemane","non-dropping-particle":"","parse-names":false,"suffix":""},{"dropping-particle":"","family":"Worku","given":"Alemayehu","non-dropping-particle":"","parse-names":false,"suffix":""},{"dropping-particle":"","family":"Mengistie","given":"Bezatu","non-dropping-particle":"","parse-names":false,"suffix":""},{"dropping-particle":"","family":"Berhane","given":"Yemane","non-dropping-particle":"","parse-names":false,"suffix":""},{"dropping-particle":"","family":"Worku","given":"Alemayehu","non-dropping-particle":"","parse-names":false,"suffix":""}],"container-title":"Open Journal of Preventive Medicine","id":"ITEM-2","issue":"7","issued":{"date-parts":[["2013","10","18"]]},"page":"446-453","publisher":"Scientific Research Publishing","title":"Prevalence of diarrhea and associated risk factors among children under-five years of age in Eastern Ethiopia: A cross-sectional study","type":"article-journal","volume":"3"},"uris":["http://www.mendeley.com/documents/?uuid=86ba4308-d7ff-3b22-9faf-0f7337ce01bd"]}],"mendeley":{"formattedCitation":"&lt;sup&gt;19,20&lt;/sup&gt;","plainTextFormattedCitation":"19,20","previouslyFormattedCitation":"&lt;sup&gt;19,20&lt;/sup&gt;"},"properties":{"noteIndex":0},"schema":"https://github.com/citation-style-language/schema/raw/master/csl-citation.json"}</w:instrText>
      </w:r>
      <w:r w:rsidR="008B4896">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19,20</w:t>
      </w:r>
      <w:ins w:id="181" w:author="Mohammad Nayeem Hasan" w:date="2022-07-26T02:34:00Z">
        <w:r w:rsidR="008B4896">
          <w:rPr>
            <w:rFonts w:ascii="Times New Roman" w:hAnsi="Times New Roman" w:cs="Times New Roman"/>
            <w:sz w:val="24"/>
            <w:szCs w:val="24"/>
          </w:rPr>
          <w:fldChar w:fldCharType="end"/>
        </w:r>
      </w:ins>
      <w:ins w:id="182" w:author="DELL" w:date="2022-07-26T00:33:00Z">
        <w:del w:id="183" w:author="Mohammad Nayeem Hasan" w:date="2022-07-26T02:34:00Z">
          <w:r w:rsidR="000A21D3" w:rsidDel="008B4896">
            <w:rPr>
              <w:rFonts w:ascii="Times New Roman" w:hAnsi="Times New Roman" w:cs="Times New Roman"/>
              <w:sz w:val="24"/>
              <w:szCs w:val="24"/>
            </w:rPr>
            <w:delText xml:space="preserve"> </w:delText>
          </w:r>
        </w:del>
        <w:del w:id="184" w:author="Mohammad Nayeem Hasan" w:date="2022-07-26T02:32:00Z">
          <w:r w:rsidR="000A21D3" w:rsidDel="008B4896">
            <w:rPr>
              <w:rFonts w:ascii="Times New Roman" w:hAnsi="Times New Roman" w:cs="Times New Roman"/>
              <w:sz w:val="24"/>
              <w:szCs w:val="24"/>
            </w:rPr>
            <w:delText>(</w:delText>
          </w:r>
          <w:r w:rsidR="000A21D3" w:rsidRPr="008B4896" w:rsidDel="008B4896">
            <w:rPr>
              <w:rPrChange w:id="185" w:author="Mohammad Nayeem Hasan" w:date="2022-07-26T02:32:00Z">
                <w:rPr>
                  <w:rStyle w:val="Hyperlink"/>
                  <w:rFonts w:ascii="Helvetica" w:hAnsi="Helvetica"/>
                  <w:color w:val="2A6EBB"/>
                  <w:sz w:val="26"/>
                  <w:szCs w:val="26"/>
                  <w:shd w:val="clear" w:color="auto" w:fill="FFFFFF"/>
                </w:rPr>
              </w:rPrChange>
            </w:rPr>
            <w:delText>doi:10.4236/ojpm.2013.37060</w:delText>
          </w:r>
          <w:r w:rsidR="000A21D3" w:rsidDel="008B4896">
            <w:delText xml:space="preserve"> and </w:delText>
          </w:r>
        </w:del>
      </w:ins>
      <w:ins w:id="186" w:author="DELL" w:date="2022-07-26T00:20:00Z">
        <w:del w:id="187" w:author="Mohammad Nayeem Hasan" w:date="2022-07-26T02:32:00Z">
          <w:r w:rsidR="000A21D3" w:rsidDel="008B4896">
            <w:rPr>
              <w:rFonts w:ascii="Times New Roman" w:hAnsi="Times New Roman" w:cs="Times New Roman"/>
              <w:sz w:val="24"/>
              <w:szCs w:val="24"/>
            </w:rPr>
            <w:delText xml:space="preserve">. </w:delText>
          </w:r>
        </w:del>
      </w:ins>
      <w:ins w:id="188" w:author="DELL" w:date="2022-07-26T00:33:00Z">
        <w:del w:id="189" w:author="Mohammad Nayeem Hasan" w:date="2022-07-26T02:32:00Z">
          <w:r w:rsidR="000A21D3" w:rsidRPr="008B4896" w:rsidDel="008B4896">
            <w:rPr>
              <w:color w:val="333333"/>
              <w:rPrChange w:id="190" w:author="Mohammad Nayeem Hasan" w:date="2022-07-26T02:32:00Z">
                <w:rPr>
                  <w:rStyle w:val="Hyperlink"/>
                  <w:rFonts w:ascii="Helvetica" w:hAnsi="Helvetica"/>
                  <w:sz w:val="26"/>
                  <w:szCs w:val="26"/>
                  <w:shd w:val="clear" w:color="auto" w:fill="FFFFFF"/>
                </w:rPr>
              </w:rPrChange>
            </w:rPr>
            <w:delText>www.ncbi.nlm.nih.gov/pubmed/23245608</w:delText>
          </w:r>
          <w:r w:rsidR="000A21D3" w:rsidDel="008B4896">
            <w:rPr>
              <w:rFonts w:ascii="Helvetica" w:hAnsi="Helvetica"/>
              <w:color w:val="333333"/>
              <w:sz w:val="26"/>
              <w:szCs w:val="26"/>
              <w:shd w:val="clear" w:color="auto" w:fill="FFFFFF"/>
            </w:rPr>
            <w:delText>)</w:delText>
          </w:r>
        </w:del>
      </w:ins>
      <w:ins w:id="191" w:author="DELL" w:date="2022-07-26T00:34:00Z">
        <w:r w:rsidR="000A21D3">
          <w:rPr>
            <w:rFonts w:ascii="Helvetica" w:hAnsi="Helvetica"/>
            <w:color w:val="333333"/>
            <w:sz w:val="26"/>
            <w:szCs w:val="26"/>
            <w:shd w:val="clear" w:color="auto" w:fill="FFFFFF"/>
          </w:rPr>
          <w:t xml:space="preserve">. </w:t>
        </w:r>
        <w:r w:rsidR="000A21D3">
          <w:rPr>
            <w:rFonts w:ascii="Times New Roman" w:hAnsi="Times New Roman" w:cs="Times New Roman"/>
            <w:sz w:val="24"/>
            <w:szCs w:val="24"/>
          </w:rPr>
          <w:t xml:space="preserve">This could </w:t>
        </w:r>
      </w:ins>
      <w:ins w:id="192" w:author="DELL" w:date="2022-07-26T00:20:00Z">
        <w:r w:rsidR="002C3634" w:rsidRPr="002C3634">
          <w:rPr>
            <w:rFonts w:ascii="Times New Roman" w:hAnsi="Times New Roman" w:cs="Times New Roman"/>
            <w:sz w:val="24"/>
            <w:szCs w:val="24"/>
          </w:rPr>
          <w:t>be explained from the point that children in such early years tend to be heavily dependent on their mothers and therefore require appropriate feeding that</w:t>
        </w:r>
        <w:r w:rsidR="000A21D3">
          <w:rPr>
            <w:rFonts w:ascii="Times New Roman" w:hAnsi="Times New Roman" w:cs="Times New Roman"/>
            <w:sz w:val="24"/>
            <w:szCs w:val="24"/>
          </w:rPr>
          <w:t xml:space="preserve"> is proportional to their age</w:t>
        </w:r>
      </w:ins>
      <w:ins w:id="193" w:author="DELL" w:date="2022-07-26T00:40:00Z">
        <w:r w:rsidR="000A21D3">
          <w:rPr>
            <w:rFonts w:ascii="Times New Roman" w:hAnsi="Times New Roman" w:cs="Times New Roman"/>
            <w:sz w:val="24"/>
            <w:szCs w:val="24"/>
          </w:rPr>
          <w:t xml:space="preserve"> </w:t>
        </w:r>
      </w:ins>
      <w:ins w:id="194" w:author="Mohammad Nayeem Hasan" w:date="2022-07-26T02:40:00Z">
        <w:r w:rsidR="00357CB8">
          <w:rPr>
            <w:rFonts w:ascii="Times New Roman" w:hAnsi="Times New Roman" w:cs="Times New Roman"/>
            <w:sz w:val="24"/>
            <w:szCs w:val="24"/>
          </w:rPr>
          <w:fldChar w:fldCharType="begin" w:fldLock="1"/>
        </w:r>
      </w:ins>
      <w:r w:rsidR="00BF590E">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357CB8">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21</w:t>
      </w:r>
      <w:ins w:id="195" w:author="Mohammad Nayeem Hasan" w:date="2022-07-26T02:40:00Z">
        <w:r w:rsidR="00357CB8">
          <w:rPr>
            <w:rFonts w:ascii="Times New Roman" w:hAnsi="Times New Roman" w:cs="Times New Roman"/>
            <w:sz w:val="24"/>
            <w:szCs w:val="24"/>
          </w:rPr>
          <w:fldChar w:fldCharType="end"/>
        </w:r>
      </w:ins>
      <w:ins w:id="196" w:author="DELL" w:date="2022-07-26T00:40:00Z">
        <w:del w:id="197" w:author="Mohammad Nayeem Hasan" w:date="2022-07-26T02:38:00Z">
          <w:r w:rsidR="000A21D3" w:rsidDel="00357CB8">
            <w:rPr>
              <w:rFonts w:ascii="Times New Roman" w:hAnsi="Times New Roman" w:cs="Times New Roman"/>
              <w:sz w:val="24"/>
              <w:szCs w:val="24"/>
            </w:rPr>
            <w:delText>(</w:delText>
          </w:r>
          <w:r w:rsidR="000A21D3" w:rsidRPr="000A21D3" w:rsidDel="00357CB8">
            <w:rPr>
              <w:rFonts w:ascii="Times New Roman" w:hAnsi="Times New Roman" w:cs="Times New Roman"/>
              <w:sz w:val="24"/>
              <w:szCs w:val="24"/>
            </w:rPr>
            <w:delText>Sarker AR, Sultana M, Mahumud RA. Prevalence and health care–seeking behavior for childhood diarrheal disease in Bangladesh. Glob Pediatr Heal 2016;3:2333794X16680901.</w:delText>
          </w:r>
          <w:r w:rsidR="000A21D3" w:rsidDel="00357CB8">
            <w:rPr>
              <w:rFonts w:ascii="Times New Roman" w:hAnsi="Times New Roman" w:cs="Times New Roman"/>
              <w:sz w:val="24"/>
              <w:szCs w:val="24"/>
            </w:rPr>
            <w:delText>)</w:delText>
          </w:r>
        </w:del>
      </w:ins>
      <w:ins w:id="198" w:author="DELL" w:date="2022-07-26T00:20:00Z">
        <w:r w:rsidR="000A21D3">
          <w:rPr>
            <w:rFonts w:ascii="Times New Roman" w:hAnsi="Times New Roman" w:cs="Times New Roman"/>
            <w:sz w:val="24"/>
            <w:szCs w:val="24"/>
          </w:rPr>
          <w:t>.</w:t>
        </w:r>
        <w:r w:rsidR="002C3634" w:rsidRPr="002C3634">
          <w:rPr>
            <w:rFonts w:ascii="Times New Roman" w:hAnsi="Times New Roman" w:cs="Times New Roman"/>
            <w:sz w:val="24"/>
            <w:szCs w:val="24"/>
          </w:rPr>
          <w:t xml:space="preserve"> Hence, when mothers slack in their responsibilities to provide safe and appropriate feeding to the children at that age, then the</w:t>
        </w:r>
        <w:r w:rsidR="000A21D3">
          <w:rPr>
            <w:rFonts w:ascii="Times New Roman" w:hAnsi="Times New Roman" w:cs="Times New Roman"/>
            <w:sz w:val="24"/>
            <w:szCs w:val="24"/>
          </w:rPr>
          <w:t>ir risk of diarrheal</w:t>
        </w:r>
        <w:r w:rsidR="002C3634" w:rsidRPr="002C3634">
          <w:rPr>
            <w:rFonts w:ascii="Times New Roman" w:hAnsi="Times New Roman" w:cs="Times New Roman"/>
            <w:sz w:val="24"/>
            <w:szCs w:val="24"/>
          </w:rPr>
          <w:t xml:space="preserve"> increases.</w:t>
        </w:r>
      </w:ins>
      <w:ins w:id="199" w:author="DELL" w:date="2022-07-26T01:04:00Z">
        <w:r w:rsidR="00663167" w:rsidRPr="00663167">
          <w:t xml:space="preserve"> </w:t>
        </w:r>
        <w:r w:rsidR="00663167" w:rsidRPr="00663167">
          <w:rPr>
            <w:rFonts w:ascii="Times New Roman" w:hAnsi="Times New Roman" w:cs="Times New Roman"/>
            <w:sz w:val="24"/>
            <w:szCs w:val="24"/>
          </w:rPr>
          <w:t>In this</w:t>
        </w:r>
        <w:del w:id="200" w:author="Mohammad Nayeem Hasan" w:date="2022-07-26T02:48:00Z">
          <w:r w:rsidR="00663167" w:rsidRPr="00663167" w:rsidDel="00C42DF6">
            <w:rPr>
              <w:rFonts w:ascii="Times New Roman" w:hAnsi="Times New Roman" w:cs="Times New Roman"/>
              <w:sz w:val="24"/>
              <w:szCs w:val="24"/>
            </w:rPr>
            <w:delText xml:space="preserve"> transion</w:delText>
          </w:r>
        </w:del>
        <w:r w:rsidR="00663167" w:rsidRPr="00663167">
          <w:rPr>
            <w:rFonts w:ascii="Times New Roman" w:hAnsi="Times New Roman" w:cs="Times New Roman"/>
            <w:sz w:val="24"/>
            <w:szCs w:val="24"/>
          </w:rPr>
          <w:t xml:space="preserve"> period children might be exposed to unhygienic feeding practices, impure water, unhygienic utensils and unhealthy </w:t>
        </w:r>
        <w:del w:id="201" w:author="Mohammad Nayeem Hasan" w:date="2022-07-26T02:45:00Z">
          <w:r w:rsidR="00663167" w:rsidRPr="00663167" w:rsidDel="00BF590E">
            <w:rPr>
              <w:rFonts w:ascii="Times New Roman" w:hAnsi="Times New Roman" w:cs="Times New Roman"/>
              <w:sz w:val="24"/>
              <w:szCs w:val="24"/>
            </w:rPr>
            <w:delText>environmentsconsumption</w:delText>
          </w:r>
        </w:del>
      </w:ins>
      <w:ins w:id="202" w:author="Mohammad Nayeem Hasan" w:date="2022-07-26T02:45:00Z">
        <w:r w:rsidR="00BF590E" w:rsidRPr="00663167">
          <w:rPr>
            <w:rFonts w:ascii="Times New Roman" w:hAnsi="Times New Roman" w:cs="Times New Roman"/>
            <w:sz w:val="24"/>
            <w:szCs w:val="24"/>
          </w:rPr>
          <w:t>environments consumption</w:t>
        </w:r>
      </w:ins>
      <w:ins w:id="203" w:author="DELL" w:date="2022-07-26T01:04:00Z">
        <w:r w:rsidR="00663167" w:rsidRPr="00663167">
          <w:rPr>
            <w:rFonts w:ascii="Times New Roman" w:hAnsi="Times New Roman" w:cs="Times New Roman"/>
            <w:sz w:val="24"/>
            <w:szCs w:val="24"/>
          </w:rPr>
          <w:t xml:space="preserve"> of food containing pa</w:t>
        </w:r>
        <w:r w:rsidR="00663167">
          <w:rPr>
            <w:rFonts w:ascii="Times New Roman" w:hAnsi="Times New Roman" w:cs="Times New Roman"/>
            <w:sz w:val="24"/>
            <w:szCs w:val="24"/>
          </w:rPr>
          <w:t xml:space="preserve">thogens that cause </w:t>
        </w:r>
        <w:del w:id="204" w:author="Mohammad Nayeem Hasan" w:date="2022-07-26T02:43:00Z">
          <w:r w:rsidR="00663167" w:rsidDel="00BF590E">
            <w:rPr>
              <w:rFonts w:ascii="Times New Roman" w:hAnsi="Times New Roman" w:cs="Times New Roman"/>
              <w:sz w:val="24"/>
              <w:szCs w:val="24"/>
            </w:rPr>
            <w:delText>diarrhoea</w:delText>
          </w:r>
        </w:del>
      </w:ins>
      <w:ins w:id="205" w:author="Mohammad Nayeem Hasan" w:date="2022-07-26T02:43:00Z">
        <w:r w:rsidR="00BF590E">
          <w:rPr>
            <w:rFonts w:ascii="Times New Roman" w:hAnsi="Times New Roman" w:cs="Times New Roman"/>
            <w:sz w:val="24"/>
            <w:szCs w:val="24"/>
          </w:rPr>
          <w:t>diarrhea</w:t>
        </w:r>
      </w:ins>
      <w:ins w:id="206" w:author="DELL" w:date="2022-07-26T01:04:00Z">
        <w:r w:rsidR="00663167">
          <w:rPr>
            <w:rFonts w:ascii="Times New Roman" w:hAnsi="Times New Roman" w:cs="Times New Roman"/>
            <w:sz w:val="24"/>
            <w:szCs w:val="24"/>
          </w:rPr>
          <w:t xml:space="preserve"> </w:t>
        </w:r>
      </w:ins>
      <w:ins w:id="207" w:author="Mohammad Nayeem Hasan" w:date="2022-07-26T02:45:00Z">
        <w:r w:rsidR="00BF590E">
          <w:rPr>
            <w:rFonts w:ascii="Times New Roman" w:hAnsi="Times New Roman" w:cs="Times New Roman"/>
            <w:sz w:val="24"/>
            <w:szCs w:val="24"/>
          </w:rPr>
          <w:fldChar w:fldCharType="begin" w:fldLock="1"/>
        </w:r>
      </w:ins>
      <w:r w:rsidR="00BF590E">
        <w:rPr>
          <w:rFonts w:ascii="Times New Roman" w:hAnsi="Times New Roman" w:cs="Times New Roman"/>
          <w:sz w:val="24"/>
          <w:szCs w:val="24"/>
        </w:rPr>
        <w:instrText>ADDIN CSL_CITATION {"citationItems":[{"id":"ITEM-1","itemData":{"DOI":"10.1093/IJE/DYP159","ISSN":"1464-3685","PMID":"19279073","abstract":"Background: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reserved.","author":[{"dropping-particle":"","family":"Schmidt","given":"Wolf Peter","non-dropping-particle":"","parse-names":false,"suffix":""},{"dropping-particle":"","family":"Cairncross","given":"Sandy","non-dropping-particle":"","parse-names":false,"suffix":""},{"dropping-particle":"","family":"Barreto","given":"Mauricio I.","non-dropping-particle":"","parse-names":false,"suffix":""},{"dropping-particle":"","family":"Clasen","given":"Thomas","non-dropping-particle":"","parse-names":false,"suffix":""},{"dropping-particle":"","family":"Genser","given":"Bernd","non-dropping-particle":"","parse-names":false,"suffix":""}],"container-title":"International journal of epidemiology","id":"ITEM-1","issue":"3","issued":{"date-parts":[["2009"]]},"page":"766-772","publisher":"Int J Epidemiol","title":"Recent diarrhoeal illness and risk of lower respiratory infections in children under the age of 5 years","type":"article-journal","volume":"38"},"uris":["http://www.mendeley.com/documents/?uuid=a3d69310-c594-36eb-861c-f26d2910718f"]},{"id":"ITEM-2","itemData":{"DOI":"10.1186/S41110-019-0096-3","ISSN":"23167874","abstract":"Background: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emerging.","author":[{"dropping-particle":"","family":"Garvey","given":"Mary","non-dropping-particle":"","parse-names":false,"suffix":""}],"container-title":"Nutrire","id":"ITEM-2","issue":"1","issued":{"date-parts":[["2019","7","1"]]},"publisher":"Springer Nature","title":"Food pollution: a comprehensive review of chemical and biological sources of food contamination and impact on human health","type":"article-journal","volume":"44"},"uris":["http://www.mendeley.com/documents/?uuid=a2ca48d7-6aac-3d63-9765-e9f50dc69a48"]}],"mendeley":{"formattedCitation":"&lt;sup&gt;22,23&lt;/sup&gt;","plainTextFormattedCitation":"22,23","previouslyFormattedCitation":"&lt;sup&gt;22,23&lt;/sup&gt;"},"properties":{"noteIndex":0},"schema":"https://github.com/citation-style-language/schema/raw/master/csl-citation.json"}</w:instrText>
      </w:r>
      <w:r w:rsidR="00BF590E">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22,23</w:t>
      </w:r>
      <w:ins w:id="208" w:author="Mohammad Nayeem Hasan" w:date="2022-07-26T02:45:00Z">
        <w:r w:rsidR="00BF590E">
          <w:rPr>
            <w:rFonts w:ascii="Times New Roman" w:hAnsi="Times New Roman" w:cs="Times New Roman"/>
            <w:sz w:val="24"/>
            <w:szCs w:val="24"/>
          </w:rPr>
          <w:fldChar w:fldCharType="end"/>
        </w:r>
      </w:ins>
      <w:ins w:id="209" w:author="DELL" w:date="2022-07-26T01:04:00Z">
        <w:del w:id="210" w:author="Mohammad Nayeem Hasan" w:date="2022-07-26T02:43:00Z">
          <w:r w:rsidR="00663167" w:rsidDel="00BF590E">
            <w:rPr>
              <w:rFonts w:ascii="Times New Roman" w:hAnsi="Times New Roman" w:cs="Times New Roman"/>
              <w:sz w:val="24"/>
              <w:szCs w:val="24"/>
            </w:rPr>
            <w:delText>(</w:delText>
          </w:r>
        </w:del>
      </w:ins>
      <w:ins w:id="211" w:author="DELL" w:date="2022-07-26T01:05:00Z">
        <w:del w:id="212" w:author="Mohammad Nayeem Hasan" w:date="2022-07-26T02:41:00Z">
          <w:r w:rsidR="00663167" w:rsidRPr="00663167" w:rsidDel="00357CB8">
            <w:rPr>
              <w:rFonts w:ascii="Times New Roman" w:hAnsi="Times New Roman" w:cs="Times New Roman"/>
              <w:sz w:val="24"/>
              <w:szCs w:val="24"/>
            </w:rPr>
            <w:delText>Garvey M. Food pollution: a comprehensive review of chemical and biological sources of food contamination and impact on human health. Nutrire. 2019;44(1):1.</w:delText>
          </w:r>
        </w:del>
      </w:ins>
      <w:ins w:id="213" w:author="DELL" w:date="2022-07-26T01:04:00Z">
        <w:del w:id="214" w:author="Mohammad Nayeem Hasan" w:date="2022-07-26T02:41:00Z">
          <w:r w:rsidR="00663167" w:rsidDel="00357CB8">
            <w:rPr>
              <w:rFonts w:ascii="Times New Roman" w:hAnsi="Times New Roman" w:cs="Times New Roman"/>
              <w:sz w:val="24"/>
              <w:szCs w:val="24"/>
            </w:rPr>
            <w:delText xml:space="preserve"> </w:delText>
          </w:r>
        </w:del>
        <w:del w:id="215" w:author="Mohammad Nayeem Hasan" w:date="2022-07-26T02:43:00Z">
          <w:r w:rsidR="00663167" w:rsidDel="00BF590E">
            <w:rPr>
              <w:rFonts w:ascii="Times New Roman" w:hAnsi="Times New Roman" w:cs="Times New Roman"/>
              <w:sz w:val="24"/>
              <w:szCs w:val="24"/>
            </w:rPr>
            <w:delText xml:space="preserve">And  </w:delText>
          </w:r>
        </w:del>
      </w:ins>
      <w:ins w:id="216" w:author="DELL" w:date="2022-07-26T01:05:00Z">
        <w:del w:id="217" w:author="Mohammad Nayeem Hasan" w:date="2022-07-26T02:42:00Z">
          <w:r w:rsidR="00663167" w:rsidRPr="00663167" w:rsidDel="00BF590E">
            <w:rPr>
              <w:rFonts w:ascii="Times New Roman" w:hAnsi="Times New Roman" w:cs="Times New Roman"/>
              <w:sz w:val="24"/>
              <w:szCs w:val="24"/>
            </w:rPr>
            <w:delText>Schmidt W-P, Cairncross S, Barreto ML, Clasen T, Genser B. Recent diarrhoeal illness and risk of lower respiratory infections in children under the age of 5 years. International journal of epidemiology. 2009;38(3):766–72</w:delText>
          </w:r>
        </w:del>
        <w:del w:id="218" w:author="Mohammad Nayeem Hasan" w:date="2022-07-26T02:43:00Z">
          <w:r w:rsidR="00663167" w:rsidRPr="00663167" w:rsidDel="00BF590E">
            <w:rPr>
              <w:rFonts w:ascii="Times New Roman" w:hAnsi="Times New Roman" w:cs="Times New Roman"/>
              <w:sz w:val="24"/>
              <w:szCs w:val="24"/>
            </w:rPr>
            <w:delText>.</w:delText>
          </w:r>
        </w:del>
      </w:ins>
      <w:ins w:id="219" w:author="DELL" w:date="2022-07-26T01:04:00Z">
        <w:del w:id="220" w:author="Mohammad Nayeem Hasan" w:date="2022-07-26T02:43:00Z">
          <w:r w:rsidR="00663167" w:rsidRPr="00663167" w:rsidDel="00BF590E">
            <w:rPr>
              <w:rFonts w:ascii="Times New Roman" w:hAnsi="Times New Roman" w:cs="Times New Roman"/>
              <w:sz w:val="24"/>
              <w:szCs w:val="24"/>
            </w:rPr>
            <w:delText>)</w:delText>
          </w:r>
        </w:del>
        <w:r w:rsidR="00663167" w:rsidRPr="00663167">
          <w:rPr>
            <w:rFonts w:ascii="Times New Roman" w:hAnsi="Times New Roman" w:cs="Times New Roman"/>
            <w:sz w:val="24"/>
            <w:szCs w:val="24"/>
          </w:rPr>
          <w:t>.</w:t>
        </w:r>
      </w:ins>
      <w:ins w:id="221" w:author="DELL" w:date="2022-07-26T01:38:00Z">
        <w:r w:rsidR="00306706">
          <w:rPr>
            <w:rFonts w:ascii="Times New Roman" w:hAnsi="Times New Roman" w:cs="Times New Roman"/>
            <w:sz w:val="24"/>
            <w:szCs w:val="24"/>
          </w:rPr>
          <w:t xml:space="preserve"> </w:t>
        </w:r>
        <w:r w:rsidR="00306706" w:rsidRPr="00306706">
          <w:rPr>
            <w:rFonts w:ascii="Times New Roman" w:hAnsi="Times New Roman" w:cs="Times New Roman"/>
            <w:sz w:val="24"/>
            <w:szCs w:val="24"/>
          </w:rPr>
          <w:t>Children above the age of 6 months are at the age where they are introduced to foods other than breast milk, this may expose their undeveloped immunity to infectious agents causing diarrhea. Besides children at these ages will start to crawl, thus they may pick dirt or other contaminated objects and take to their mouth</w:t>
        </w:r>
      </w:ins>
      <w:ins w:id="222" w:author="DELL" w:date="2022-07-26T01:39:00Z">
        <w:r w:rsidR="00306706">
          <w:rPr>
            <w:rFonts w:ascii="Times New Roman" w:hAnsi="Times New Roman" w:cs="Times New Roman"/>
            <w:sz w:val="24"/>
            <w:szCs w:val="24"/>
          </w:rPr>
          <w:t xml:space="preserve"> </w:t>
        </w:r>
      </w:ins>
      <w:ins w:id="223" w:author="Mohammad Nayeem Hasan" w:date="2022-07-26T02:47:00Z">
        <w:r w:rsidR="00BF590E">
          <w:rPr>
            <w:rFonts w:ascii="Times New Roman" w:hAnsi="Times New Roman" w:cs="Times New Roman"/>
            <w:sz w:val="24"/>
            <w:szCs w:val="24"/>
          </w:rPr>
          <w:fldChar w:fldCharType="begin" w:fldLock="1"/>
        </w:r>
      </w:ins>
      <w:r w:rsidR="00C42DF6">
        <w:rPr>
          <w:rFonts w:ascii="Times New Roman" w:hAnsi="Times New Roman" w:cs="Times New Roman"/>
          <w:sz w:val="24"/>
          <w:szCs w:val="24"/>
        </w:rPr>
        <w:instrText>ADDIN CSL_CITATION {"citationItems":[{"id":"ITEM-1","itemData":{"DOI":"10.1186/S12879-019-4445-X/TABLES/4","ISSN":"14712334","PMID":"31519160","abstract":"BACKGROUND: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disease.","author":[{"dropping-particle":"","family":"Workie","given":"Getachew Yismaw","non-dropping-particle":"","parse-names":false,"suffix":""},{"dropping-particle":"","family":"Akalu","given":"Temesgen Yihunie","non-dropping-particle":"","parse-names":false,"suffix":""},{"dropping-particle":"","family":"Baraki","given":"Adhanom Gebreegziabher","non-dropping-particle":"","parse-names":false,"suffix":""}],"container-title":"BMC infectious diseases","id":"ITEM-1","issue":"1","issued":{"date-parts":[["2019","9","13"]]},"page":"804","publisher":"NLM (Medline)","title":"Environmental factors affecting childhood diarrheal disease among under-five children in Jamma district, South Wello zone, Northeast Ethiopia","type":"article-journal","volume":"19"},"uris":["http://www.mendeley.com/documents/?uuid=07b7f46b-9440-39d1-9f1e-185363b69a2d"]}],"mendeley":{"formattedCitation":"&lt;sup&gt;24&lt;/sup&gt;","plainTextFormattedCitation":"24","previouslyFormattedCitation":"&lt;sup&gt;24&lt;/sup&gt;"},"properties":{"noteIndex":0},"schema":"https://github.com/citation-style-language/schema/raw/master/csl-citation.json"}</w:instrText>
      </w:r>
      <w:r w:rsidR="00BF590E">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24</w:t>
      </w:r>
      <w:ins w:id="224" w:author="Mohammad Nayeem Hasan" w:date="2022-07-26T02:47:00Z">
        <w:r w:rsidR="00BF590E">
          <w:rPr>
            <w:rFonts w:ascii="Times New Roman" w:hAnsi="Times New Roman" w:cs="Times New Roman"/>
            <w:sz w:val="24"/>
            <w:szCs w:val="24"/>
          </w:rPr>
          <w:fldChar w:fldCharType="end"/>
        </w:r>
      </w:ins>
      <w:ins w:id="225" w:author="DELL" w:date="2022-07-26T01:39:00Z">
        <w:del w:id="226" w:author="Mohammad Nayeem Hasan" w:date="2022-07-26T02:45:00Z">
          <w:r w:rsidR="00306706" w:rsidDel="00BF590E">
            <w:rPr>
              <w:rFonts w:ascii="Times New Roman" w:hAnsi="Times New Roman" w:cs="Times New Roman"/>
              <w:sz w:val="24"/>
              <w:szCs w:val="24"/>
            </w:rPr>
            <w:delText>(</w:delText>
          </w:r>
          <w:r w:rsidR="00306706" w:rsidRPr="00306706" w:rsidDel="00BF590E">
            <w:rPr>
              <w:rFonts w:ascii="Times New Roman" w:hAnsi="Times New Roman" w:cs="Times New Roman"/>
              <w:sz w:val="24"/>
              <w:szCs w:val="24"/>
            </w:rPr>
            <w:delText>https://bmcinfectdis.biomedcentral.com/articles/10.1186/s12879-019-4445-x</w:delText>
          </w:r>
          <w:r w:rsidR="00306706" w:rsidDel="00BF590E">
            <w:rPr>
              <w:rFonts w:ascii="Times New Roman" w:hAnsi="Times New Roman" w:cs="Times New Roman"/>
              <w:sz w:val="24"/>
              <w:szCs w:val="24"/>
            </w:rPr>
            <w:delText>)</w:delText>
          </w:r>
        </w:del>
      </w:ins>
      <w:ins w:id="227" w:author="DELL" w:date="2022-07-26T01:38:00Z">
        <w:r w:rsidR="00306706" w:rsidRPr="00306706">
          <w:rPr>
            <w:rFonts w:ascii="Times New Roman" w:hAnsi="Times New Roman" w:cs="Times New Roman"/>
            <w:sz w:val="24"/>
            <w:szCs w:val="24"/>
          </w:rPr>
          <w:t>.</w:t>
        </w:r>
      </w:ins>
    </w:p>
    <w:p w14:paraId="314C5877" w14:textId="77777777" w:rsidR="00DC0ECE" w:rsidRPr="00E37857" w:rsidRDefault="00DC0ECE" w:rsidP="00C42DF6">
      <w:pPr>
        <w:spacing w:line="360" w:lineRule="auto"/>
        <w:ind w:firstLine="720"/>
        <w:rPr>
          <w:rFonts w:ascii="Times New Roman" w:hAnsi="Times New Roman" w:cs="Times New Roman"/>
          <w:sz w:val="24"/>
          <w:szCs w:val="24"/>
        </w:rPr>
      </w:pPr>
    </w:p>
    <w:p w14:paraId="485659BB" w14:textId="63FA18FB" w:rsidR="00187B0F" w:rsidRPr="00E37857" w:rsidDel="00C76D78" w:rsidRDefault="00187B0F" w:rsidP="00E37857">
      <w:pPr>
        <w:spacing w:line="360" w:lineRule="auto"/>
        <w:ind w:firstLine="720"/>
        <w:rPr>
          <w:del w:id="228" w:author="Mohammad Nayeem Hasan" w:date="2022-07-26T02:56:00Z"/>
          <w:rFonts w:ascii="Times New Roman" w:hAnsi="Times New Roman" w:cs="Times New Roman"/>
          <w:sz w:val="24"/>
          <w:szCs w:val="24"/>
        </w:rPr>
      </w:pPr>
      <w:r w:rsidRPr="00E37857">
        <w:rPr>
          <w:rFonts w:ascii="Times New Roman" w:hAnsi="Times New Roman" w:cs="Times New Roman"/>
          <w:sz w:val="24"/>
          <w:szCs w:val="24"/>
        </w:rPr>
        <w:t xml:space="preserve">In this study, households that drank water from covered containers had a higher incidence of childhood diarrhea. According to a nationally representative water quality assessment, E. coli </w:t>
      </w:r>
      <w:r w:rsidRPr="00E37857">
        <w:rPr>
          <w:rFonts w:ascii="Times New Roman" w:hAnsi="Times New Roman" w:cs="Times New Roman"/>
          <w:sz w:val="24"/>
          <w:szCs w:val="24"/>
        </w:rPr>
        <w:lastRenderedPageBreak/>
        <w:t xml:space="preserve">was present in 41% of all improved water sources studied across Bangladesh </w:t>
      </w:r>
      <w:r w:rsidRPr="00E37857">
        <w:rPr>
          <w:rFonts w:ascii="Times New Roman" w:hAnsi="Times New Roman" w:cs="Times New Roman"/>
          <w:sz w:val="24"/>
          <w:szCs w:val="24"/>
        </w:rPr>
        <w:fldChar w:fldCharType="begin" w:fldLock="1"/>
      </w:r>
      <w:r w:rsidR="00C42DF6">
        <w:rPr>
          <w:rFonts w:ascii="Times New Roman" w:hAnsi="Times New Roman" w:cs="Times New Roman"/>
          <w:sz w:val="24"/>
          <w:szCs w:val="24"/>
        </w:rPr>
        <w:instrText>ADDIN CSL_CITATION {"citationItems":[{"id":"ITEM-1","itemData":{"URL":"https://www.worldbank.org/en/news/press-release/2018/10/11/bangladesh-access-to-clean-water-will-reduce-poverty-faster","accessed":{"date-parts":[["2022","6","28"]]},"author":[{"dropping-particle":"","family":"The World Bank","given":"","non-dropping-particle":"","parse-names":false,"suffix":""}],"id":"ITEM-1","issued":{"date-parts":[["2018"]]},"title":"Bangladesh: Access to Clean Water Will Reduce Poverty Faster","type":"webpage"},"uris":["http://www.mendeley.com/documents/?uuid=aacc0a56-c328-3dd1-95a7-73ea191588b6"]}],"mendeley":{"formattedCitation":"&lt;sup&gt;25&lt;/sup&gt;","plainTextFormattedCitation":"25","previouslyFormattedCitation":"&lt;sup&gt;25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Contamination may happen in the distribution system as a result of frequent pipe breaks and unauthorized connections, low or negative water pressure from sporadic service, inadequate domestic water storage facilities, or all of the above </w:t>
      </w:r>
      <w:r w:rsidRPr="00E37857">
        <w:rPr>
          <w:rFonts w:ascii="Times New Roman" w:hAnsi="Times New Roman" w:cs="Times New Roman"/>
          <w:sz w:val="24"/>
          <w:szCs w:val="24"/>
        </w:rPr>
        <w:fldChar w:fldCharType="begin" w:fldLock="1"/>
      </w:r>
      <w:r w:rsidR="00C42DF6">
        <w:rPr>
          <w:rFonts w:ascii="Times New Roman" w:hAnsi="Times New Roman" w:cs="Times New Roman"/>
          <w:sz w:val="24"/>
          <w:szCs w:val="24"/>
        </w:rPr>
        <w:instrText>ADDIN CSL_CITATION {"citationItems":[{"id":"ITEM-1","itemData":{"DOI":"10.2471/BLT.11.093427","ISSN":"1564-0604","PMID":"22461716","abstract":"Objective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cholera.","author":[{"dropping-particle":"","family":"Ali","given":"Mohammad","non-dropping-particle":"","parse-names":false,"suffix":""},{"dropping-particle":"","family":"Lopez","given":"Anna Lena","non-dropping-particle":"","parse-names":false,"suffix":""},{"dropping-particle":"","family":"You","given":"Young Ae","non-dropping-particle":"","parse-names":false,"suffix":""},{"dropping-particle":"","family":"Kim","given":"Young Eun","non-dropping-particle":"","parse-names":false,"suffix":""},{"dropping-particle":"","family":"Sah","given":"Binod","non-dropping-particle":"","parse-names":false,"suffix":""},{"dropping-particle":"","family":"Maskery","given":"Brian","non-dropping-particle":"","parse-names":false,"suffix":""},{"dropping-particle":"","family":"Clemens","given":"John","non-dropping-particle":"","parse-names":false,"suffix":""}],"container-title":"Bulletin of the World Health Organization","id":"ITEM-1","issue":"3","issued":{"date-parts":[["2012","3"]]},"page":"209-218","publisher":"Bull World Health Organ","title":"The global burden of cholera","type":"article-journal","volume":"90"},"uris":["http://www.mendeley.com/documents/?uuid=bdab9e69-c7c6-3dc3-8710-48382ca396d4"]}],"mendeley":{"formattedCitation":"&lt;sup&gt;26&lt;/sup&gt;","plainTextFormattedCitation":"26","previouslyFormattedCitation":"&lt;sup&gt;26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ins w:id="229" w:author="DELL" w:date="2022-07-26T01:32:00Z">
        <w:r w:rsidR="00582E74" w:rsidRPr="00582E74">
          <w:t xml:space="preserve"> </w:t>
        </w:r>
        <w:r w:rsidR="00582E74" w:rsidRPr="00582E74">
          <w:rPr>
            <w:rFonts w:ascii="Times New Roman" w:hAnsi="Times New Roman" w:cs="Times New Roman"/>
            <w:sz w:val="24"/>
            <w:szCs w:val="24"/>
          </w:rPr>
          <w:t>This study is consistent with the study Derashe</w:t>
        </w:r>
        <w:r w:rsidR="00582E74">
          <w:rPr>
            <w:rFonts w:ascii="Times New Roman" w:hAnsi="Times New Roman" w:cs="Times New Roman"/>
            <w:sz w:val="24"/>
            <w:szCs w:val="24"/>
          </w:rPr>
          <w:t xml:space="preserve"> district, Southern Ethiopia </w:t>
        </w:r>
        <w:del w:id="230" w:author="Mohammad Nayeem Hasan" w:date="2022-07-26T02:48:00Z">
          <w:r w:rsidR="00582E74" w:rsidDel="00C42DF6">
            <w:rPr>
              <w:rFonts w:ascii="Times New Roman" w:hAnsi="Times New Roman" w:cs="Times New Roman"/>
              <w:sz w:val="24"/>
              <w:szCs w:val="24"/>
            </w:rPr>
            <w:delText>[</w:delText>
          </w:r>
        </w:del>
      </w:ins>
      <w:ins w:id="231" w:author="DELL" w:date="2022-07-26T01:33:00Z">
        <w:del w:id="232" w:author="Mohammad Nayeem Hasan" w:date="2022-07-26T02:48:00Z">
          <w:r w:rsidR="00582E74" w:rsidRPr="00582E74" w:rsidDel="00C42DF6">
            <w:rPr>
              <w:rFonts w:ascii="Times New Roman" w:hAnsi="Times New Roman" w:cs="Times New Roman"/>
              <w:sz w:val="24"/>
              <w:szCs w:val="24"/>
            </w:rPr>
            <w:delText>Godana W, Mengiste B. Environmental factors associated with acute diarrhea among children under five years of age in derashe district, southern Ethiopia. Sci J Public Health. 2013;1(3):119–24.</w:delText>
          </w:r>
        </w:del>
      </w:ins>
      <w:ins w:id="233" w:author="DELL" w:date="2022-07-26T01:32:00Z">
        <w:del w:id="234" w:author="Mohammad Nayeem Hasan" w:date="2022-07-26T02:48:00Z">
          <w:r w:rsidR="00582E74" w:rsidRPr="00582E74" w:rsidDel="00C42DF6">
            <w:rPr>
              <w:rFonts w:ascii="Times New Roman" w:hAnsi="Times New Roman" w:cs="Times New Roman"/>
              <w:sz w:val="24"/>
              <w:szCs w:val="24"/>
            </w:rPr>
            <w:delText>]</w:delText>
          </w:r>
        </w:del>
        <w:del w:id="235" w:author="Mohammad Nayeem Hasan" w:date="2022-07-26T02:51:00Z">
          <w:r w:rsidR="00582E74" w:rsidRPr="00582E74" w:rsidDel="00C42DF6">
            <w:rPr>
              <w:rFonts w:ascii="Times New Roman" w:hAnsi="Times New Roman" w:cs="Times New Roman"/>
              <w:sz w:val="24"/>
              <w:szCs w:val="24"/>
            </w:rPr>
            <w:delText xml:space="preserve"> </w:delText>
          </w:r>
        </w:del>
        <w:r w:rsidR="00582E74" w:rsidRPr="00582E74">
          <w:rPr>
            <w:rFonts w:ascii="Times New Roman" w:hAnsi="Times New Roman" w:cs="Times New Roman"/>
            <w:sz w:val="24"/>
            <w:szCs w:val="24"/>
          </w:rPr>
          <w:t xml:space="preserve">and Pawi Special District </w:t>
        </w:r>
        <w:r w:rsidR="00582E74">
          <w:rPr>
            <w:rFonts w:ascii="Times New Roman" w:hAnsi="Times New Roman" w:cs="Times New Roman"/>
            <w:sz w:val="24"/>
            <w:szCs w:val="24"/>
          </w:rPr>
          <w:t>in Benishangul-Gumuz Region</w:t>
        </w:r>
      </w:ins>
      <w:ins w:id="236" w:author="Mohammad Nayeem Hasan" w:date="2022-07-26T02:51:00Z">
        <w:r w:rsidR="00C42DF6">
          <w:rPr>
            <w:rFonts w:ascii="Times New Roman" w:hAnsi="Times New Roman" w:cs="Times New Roman"/>
            <w:sz w:val="24"/>
            <w:szCs w:val="24"/>
          </w:rPr>
          <w:t xml:space="preserve"> </w:t>
        </w:r>
        <w:r w:rsidR="00C42DF6">
          <w:rPr>
            <w:rFonts w:ascii="Times New Roman" w:hAnsi="Times New Roman" w:cs="Times New Roman"/>
            <w:sz w:val="24"/>
            <w:szCs w:val="24"/>
          </w:rPr>
          <w:fldChar w:fldCharType="begin" w:fldLock="1"/>
        </w:r>
      </w:ins>
      <w:r w:rsidR="00C76D78">
        <w:rPr>
          <w:rFonts w:ascii="Times New Roman" w:hAnsi="Times New Roman" w:cs="Times New Roman"/>
          <w:sz w:val="24"/>
          <w:szCs w:val="24"/>
        </w:rPr>
        <w:instrText>ADDIN CSL_CITATION {"citationItems":[{"id":"ITEM-1","itemData":{"DOI":"10.11648/J.SJPH.20130103.12","ISSN":"2328-7950","abstract":"Background: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author":[{"dropping-particle":"","family":"Godana","given":"Wanzahun","non-dropping-particle":"","parse-names":false,"suffix":""},{"dropping-particle":"","family":"Mengiste","given":"Bezatu","non-dropping-particle":"","parse-names":false,"suffix":""}],"container-title":"http://www.sciencepublishinggroup.com","id":"ITEM-1","issue":"3","issued":{"date-parts":[["2013"]]},"page":"119","publisher":"Science Publishing Group","title":"Environmental Factors Associated with Acute Diarrhea among Children Under Five Years of Age in Derashe District, Southern Ethiopia","type":"article-journal","volume":"1"},"uris":["http://www.mendeley.com/documents/?uuid=7279a965-fe1b-3166-ba9e-d3f5f87c3fa4"]}],"mendeley":{"formattedCitation":"&lt;sup&gt;27&lt;/sup&gt;","plainTextFormattedCitation":"27","previouslyFormattedCitation":"&lt;sup&gt;27&lt;/sup&gt;"},"properties":{"noteIndex":0},"schema":"https://github.com/citation-style-language/schema/raw/master/csl-citation.json"}</w:instrText>
      </w:r>
      <w:ins w:id="237" w:author="Mohammad Nayeem Hasan" w:date="2022-07-26T02:51:00Z">
        <w:r w:rsidR="00C42DF6">
          <w:rPr>
            <w:rFonts w:ascii="Times New Roman" w:hAnsi="Times New Roman" w:cs="Times New Roman"/>
            <w:sz w:val="24"/>
            <w:szCs w:val="24"/>
          </w:rPr>
          <w:fldChar w:fldCharType="separate"/>
        </w:r>
        <w:r w:rsidR="00C42DF6" w:rsidRPr="00C42DF6">
          <w:rPr>
            <w:rFonts w:ascii="Times New Roman" w:hAnsi="Times New Roman" w:cs="Times New Roman"/>
            <w:noProof/>
            <w:sz w:val="24"/>
            <w:szCs w:val="24"/>
            <w:vertAlign w:val="superscript"/>
          </w:rPr>
          <w:t>27</w:t>
        </w:r>
        <w:r w:rsidR="00C42DF6">
          <w:rPr>
            <w:rFonts w:ascii="Times New Roman" w:hAnsi="Times New Roman" w:cs="Times New Roman"/>
            <w:sz w:val="24"/>
            <w:szCs w:val="24"/>
          </w:rPr>
          <w:fldChar w:fldCharType="end"/>
        </w:r>
      </w:ins>
      <w:ins w:id="238" w:author="DELL" w:date="2022-07-26T01:32:00Z">
        <w:r w:rsidR="00582E74" w:rsidRPr="00582E74">
          <w:rPr>
            <w:rFonts w:ascii="Times New Roman" w:hAnsi="Times New Roman" w:cs="Times New Roman"/>
            <w:sz w:val="24"/>
            <w:szCs w:val="24"/>
          </w:rPr>
          <w:t>. Since unprotected sources are those with no barrier or other structure to protect the water from contamination; they can get contaminated easily and cause diarrhea while ingested. Unprotected water sources are also important source of diarrhea causing intestin</w:t>
        </w:r>
        <w:r w:rsidR="00582E74">
          <w:rPr>
            <w:rFonts w:ascii="Times New Roman" w:hAnsi="Times New Roman" w:cs="Times New Roman"/>
            <w:sz w:val="24"/>
            <w:szCs w:val="24"/>
          </w:rPr>
          <w:t xml:space="preserve">al parasites like giardiasis </w:t>
        </w:r>
      </w:ins>
      <w:ins w:id="239" w:author="Mohammad Nayeem Hasan" w:date="2022-07-26T02:53:00Z">
        <w:r w:rsidR="00C76D78">
          <w:rPr>
            <w:rFonts w:ascii="Times New Roman" w:hAnsi="Times New Roman" w:cs="Times New Roman"/>
            <w:sz w:val="24"/>
            <w:szCs w:val="24"/>
          </w:rPr>
          <w:fldChar w:fldCharType="begin" w:fldLock="1"/>
        </w:r>
      </w:ins>
      <w:r w:rsidR="00C76D78">
        <w:rPr>
          <w:rFonts w:ascii="Times New Roman" w:hAnsi="Times New Roman" w:cs="Times New Roman"/>
          <w:sz w:val="24"/>
          <w:szCs w:val="24"/>
        </w:rPr>
        <w:instrText>ADDIN CSL_CITATION {"citationItems":[{"id":"ITEM-1","itemData":{"DOI":"10.4314/ejhd.v24i3.68387","ISSN":"1021-6790","abstract":"Introduction: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author":[{"dropping-particle":"","family":"Tigabu","given":"Eyasu","non-dropping-particle":"","parse-names":false,"suffix":""},{"dropping-particle":"","family":"Petros","given":"Beyene","non-dropping-particle":"","parse-names":false,"suffix":""},{"dropping-particle":"","family":"Endeshaw","given":"Tekola","non-dropping-particle":"","parse-names":false,"suffix":""}],"container-title":"Ethiopian Journal of Health Development","id":"ITEM-1","issue":"3","issued":{"date-parts":[["2011","7","27"]]},"page":"205-213","title":"Prevalence of Giardiasis and Cryptosporidiosis among children in relation to water sources in Selected Village of Pawi Special District in Benishangul-Gumuz Region, Northwestern Ethiopia","type":"article-journal","volume":"24"},"uris":["http://www.mendeley.com/documents/?uuid=ca9a9c59-566b-338b-8dd3-bfa41aff8ba9"]}],"mendeley":{"formattedCitation":"&lt;sup&gt;28&lt;/sup&gt;","plainTextFormattedCitation":"28","previouslyFormattedCitation":"&lt;sup&gt;28&lt;/sup&gt;"},"properties":{"noteIndex":0},"schema":"https://github.com/citation-style-language/schema/raw/master/csl-citation.json"}</w:instrText>
      </w:r>
      <w:r w:rsidR="00C76D78">
        <w:rPr>
          <w:rFonts w:ascii="Times New Roman" w:hAnsi="Times New Roman" w:cs="Times New Roman"/>
          <w:sz w:val="24"/>
          <w:szCs w:val="24"/>
        </w:rPr>
        <w:fldChar w:fldCharType="separate"/>
      </w:r>
      <w:r w:rsidR="00C76D78" w:rsidRPr="00C76D78">
        <w:rPr>
          <w:rFonts w:ascii="Times New Roman" w:hAnsi="Times New Roman" w:cs="Times New Roman"/>
          <w:noProof/>
          <w:sz w:val="24"/>
          <w:szCs w:val="24"/>
          <w:vertAlign w:val="superscript"/>
        </w:rPr>
        <w:t>28</w:t>
      </w:r>
      <w:ins w:id="240" w:author="Mohammad Nayeem Hasan" w:date="2022-07-26T02:53:00Z">
        <w:r w:rsidR="00C76D78">
          <w:rPr>
            <w:rFonts w:ascii="Times New Roman" w:hAnsi="Times New Roman" w:cs="Times New Roman"/>
            <w:sz w:val="24"/>
            <w:szCs w:val="24"/>
          </w:rPr>
          <w:fldChar w:fldCharType="end"/>
        </w:r>
      </w:ins>
      <w:ins w:id="241" w:author="DELL" w:date="2022-07-26T01:32:00Z">
        <w:del w:id="242" w:author="Mohammad Nayeem Hasan" w:date="2022-07-26T02:52:00Z">
          <w:r w:rsidR="00582E74" w:rsidDel="00C42DF6">
            <w:rPr>
              <w:rFonts w:ascii="Times New Roman" w:hAnsi="Times New Roman" w:cs="Times New Roman"/>
              <w:sz w:val="24"/>
              <w:szCs w:val="24"/>
            </w:rPr>
            <w:delText>[</w:delText>
          </w:r>
        </w:del>
      </w:ins>
      <w:ins w:id="243" w:author="DELL" w:date="2022-07-26T01:34:00Z">
        <w:del w:id="244" w:author="Mohammad Nayeem Hasan" w:date="2022-07-26T02:51:00Z">
          <w:r w:rsidR="00582E74" w:rsidRPr="00582E74" w:rsidDel="00C42DF6">
            <w:rPr>
              <w:rFonts w:ascii="Times New Roman" w:hAnsi="Times New Roman" w:cs="Times New Roman"/>
              <w:sz w:val="24"/>
              <w:szCs w:val="24"/>
            </w:rPr>
            <w:delText>Tigabu E, Petros B, Endeshaw T. Prevalence of giardiasis and cryptosporidiosis among children in relation to water sources in selected village of Pawi Special District in Benishangul-Gumuz Region, northwestern Ethiopia. Ethiop J Health Dev. 2010;24(3):205-13.</w:delText>
          </w:r>
        </w:del>
      </w:ins>
      <w:ins w:id="245" w:author="DELL" w:date="2022-07-26T01:32:00Z">
        <w:del w:id="246" w:author="Mohammad Nayeem Hasan" w:date="2022-07-26T02:52:00Z">
          <w:r w:rsidR="00582E74" w:rsidRPr="00582E74" w:rsidDel="00C42DF6">
            <w:rPr>
              <w:rFonts w:ascii="Times New Roman" w:hAnsi="Times New Roman" w:cs="Times New Roman"/>
              <w:sz w:val="24"/>
              <w:szCs w:val="24"/>
            </w:rPr>
            <w:delText>]</w:delText>
          </w:r>
        </w:del>
        <w:r w:rsidR="00582E74" w:rsidRPr="00582E74">
          <w:rPr>
            <w:rFonts w:ascii="Times New Roman" w:hAnsi="Times New Roman" w:cs="Times New Roman"/>
            <w:sz w:val="24"/>
            <w:szCs w:val="24"/>
          </w:rPr>
          <w:t>.</w:t>
        </w:r>
      </w:ins>
      <w:ins w:id="247" w:author="DELL" w:date="2022-07-26T01:48:00Z">
        <w:r w:rsidR="003D5658" w:rsidRPr="003D5658">
          <w:t xml:space="preserve"> </w:t>
        </w:r>
        <w:r w:rsidR="003D5658" w:rsidRPr="003D5658">
          <w:rPr>
            <w:rFonts w:ascii="Times New Roman" w:hAnsi="Times New Roman" w:cs="Times New Roman"/>
            <w:sz w:val="24"/>
            <w:szCs w:val="24"/>
          </w:rPr>
          <w:t>Factors such as unsafe storage, interrupted supply of piped water, an untreated source used for piped water supply and irregular use of the improved sources are all associated with microbial contamination and a subsequent increase in diarrhoea incidence</w:t>
        </w:r>
      </w:ins>
      <w:ins w:id="248" w:author="Mohammad Nayeem Hasan" w:date="2022-07-26T02:56:00Z">
        <w:r w:rsidR="00C76D78">
          <w:rPr>
            <w:rFonts w:ascii="Times New Roman" w:hAnsi="Times New Roman" w:cs="Times New Roman"/>
            <w:sz w:val="24"/>
            <w:szCs w:val="24"/>
          </w:rPr>
          <w:t xml:space="preserve"> </w:t>
        </w:r>
      </w:ins>
      <w:ins w:id="249" w:author="Mohammad Nayeem Hasan" w:date="2022-07-26T02:57:00Z">
        <w:r w:rsidR="00C76D78">
          <w:rPr>
            <w:rFonts w:ascii="Times New Roman" w:hAnsi="Times New Roman" w:cs="Times New Roman"/>
            <w:sz w:val="24"/>
            <w:szCs w:val="24"/>
          </w:rPr>
          <w:fldChar w:fldCharType="begin" w:fldLock="1"/>
        </w:r>
      </w:ins>
      <w:r w:rsidR="0097472F">
        <w:rPr>
          <w:rFonts w:ascii="Times New Roman" w:hAnsi="Times New Roman" w:cs="Times New Roman"/>
          <w:sz w:val="24"/>
          <w:szCs w:val="24"/>
        </w:rPr>
        <w:instrText>ADDIN CSL_CITATION {"citationItems":[{"id":"ITEM-1","itemData":{"DOI":"10.1111/TMI.12229","ISSN":"1365-3156","PMID":"24252094","abstract":"Objectives: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author":[{"dropping-particle":"","family":"Shaheed","given":"A.","non-dropping-particle":"","parse-names":false,"suffix":""},{"dropping-particle":"","family":"Orgill","given":"J.","non-dropping-particle":"","parse-names":false,"suffix":""},{"dropping-particle":"","family":"Ratana","given":"C.","non-dropping-particle":"","parse-names":false,"suffix":""},{"dropping-particle":"","family":"Montgomery","given":"M. A.","non-dropping-particle":"","parse-names":false,"suffix":""},{"dropping-particle":"","family":"Jeuland","given":"M. A.","non-dropping-particle":"","parse-names":false,"suffix":""},{"dropping-particle":"","family":"Brown","given":"J.","non-dropping-particle":"","parse-names":false,"suffix":""}],"container-title":"Tropical medicine &amp; international health : TM &amp; IH","id":"ITEM-1","issue":"2","issued":{"date-parts":[["2014","2"]]},"page":"186-194","publisher":"Trop Med Int Health","title":"Water quality risks of 'improved' water sources: evidence from Cambodia","type":"article-journal","volume":"19"},"uris":["http://www.mendeley.com/documents/?uuid=18ca0d60-118a-390a-b44e-29deb73170e1"]},{"id":"ITEM-2","itemData":{"DOI":"10.2471/BLT.13.119594","ISSN":"15640604","PMID":"24700996","abstract":"Existing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author":[{"dropping-particle":"","family":"Shaheed","given":"Ameer","non-dropping-particle":"","parse-names":false,"suffix":""},{"dropping-particle":"","family":"Orgill","given":"Jennifer","non-dropping-particle":"","parse-names":false,"suffix":""},{"dropping-particle":"","family":"Montgomery","given":"Maggie A.","non-dropping-particle":"","parse-names":false,"suffix":""},{"dropping-particle":"","family":"Jeuland","given":"Marc A.","non-dropping-particle":"","parse-names":false,"suffix":""},{"dropping-particle":"","family":"Brown","given":"Joe","non-dropping-particle":"","parse-names":false,"suffix":""}],"container-title":"Bulletin of the World Health Organization","id":"ITEM-2","issue":"4","issued":{"date-parts":[["2014","4","4"]]},"page":"283","publisher":"World Health Organization","title":"Why “improved” water sources are not always safe","type":"article-journal","volume":"92"},"uris":["http://www.mendeley.com/documents/?uuid=aa3edcef-ae90-30fb-b773-3b5169bfa4f2"]}],"mendeley":{"formattedCitation":"&lt;sup&gt;29,30&lt;/sup&gt;","plainTextFormattedCitation":"29,30","previouslyFormattedCitation":"&lt;sup&gt;29,30&lt;/sup&gt;"},"properties":{"noteIndex":0},"schema":"https://github.com/citation-style-language/schema/raw/master/csl-citation.json"}</w:instrText>
      </w:r>
      <w:r w:rsidR="00C76D78">
        <w:rPr>
          <w:rFonts w:ascii="Times New Roman" w:hAnsi="Times New Roman" w:cs="Times New Roman"/>
          <w:sz w:val="24"/>
          <w:szCs w:val="24"/>
        </w:rPr>
        <w:fldChar w:fldCharType="separate"/>
      </w:r>
      <w:r w:rsidR="00C76D78" w:rsidRPr="00C76D78">
        <w:rPr>
          <w:rFonts w:ascii="Times New Roman" w:hAnsi="Times New Roman" w:cs="Times New Roman"/>
          <w:noProof/>
          <w:sz w:val="24"/>
          <w:szCs w:val="24"/>
          <w:vertAlign w:val="superscript"/>
        </w:rPr>
        <w:t>29,30</w:t>
      </w:r>
      <w:ins w:id="250" w:author="Mohammad Nayeem Hasan" w:date="2022-07-26T02:57:00Z">
        <w:r w:rsidR="00C76D78">
          <w:rPr>
            <w:rFonts w:ascii="Times New Roman" w:hAnsi="Times New Roman" w:cs="Times New Roman"/>
            <w:sz w:val="24"/>
            <w:szCs w:val="24"/>
          </w:rPr>
          <w:fldChar w:fldCharType="end"/>
        </w:r>
      </w:ins>
      <w:ins w:id="251" w:author="DELL" w:date="2022-07-26T01:48:00Z">
        <w:r w:rsidR="003D5658" w:rsidRPr="003D5658">
          <w:rPr>
            <w:rFonts w:ascii="Times New Roman" w:hAnsi="Times New Roman" w:cs="Times New Roman"/>
            <w:sz w:val="24"/>
            <w:szCs w:val="24"/>
          </w:rPr>
          <w:t>.</w:t>
        </w:r>
      </w:ins>
      <w:ins w:id="252" w:author="DELL" w:date="2022-07-26T01:51:00Z">
        <w:del w:id="253" w:author="Mohammad Nayeem Hasan" w:date="2022-07-26T02:56:00Z">
          <w:r w:rsidR="003D5658" w:rsidDel="00C76D78">
            <w:rPr>
              <w:rFonts w:ascii="Times New Roman" w:hAnsi="Times New Roman" w:cs="Times New Roman"/>
              <w:sz w:val="24"/>
              <w:szCs w:val="24"/>
            </w:rPr>
            <w:delText xml:space="preserve"> (</w:delText>
          </w:r>
        </w:del>
        <w:del w:id="254" w:author="Mohammad Nayeem Hasan" w:date="2022-07-26T02:54:00Z">
          <w:r w:rsidR="003D5658" w:rsidRPr="003D5658" w:rsidDel="00C76D78">
            <w:rPr>
              <w:rFonts w:ascii="Times New Roman" w:hAnsi="Times New Roman" w:cs="Times New Roman"/>
              <w:sz w:val="24"/>
              <w:szCs w:val="24"/>
            </w:rPr>
            <w:delText>Shaheed A, Orgill J, Montgomery MA et al.  Why “improved” water sources are not always safe. Bull World Health Org. 2014;92(4):283–9.</w:delText>
          </w:r>
        </w:del>
      </w:ins>
      <w:ins w:id="255" w:author="DELL" w:date="2022-07-26T01:48:00Z">
        <w:del w:id="256" w:author="Mohammad Nayeem Hasan" w:date="2022-07-26T02:56:00Z">
          <w:r w:rsidR="003D5658" w:rsidDel="00C76D78">
            <w:rPr>
              <w:rFonts w:ascii="Times New Roman" w:hAnsi="Times New Roman" w:cs="Times New Roman"/>
              <w:sz w:val="24"/>
              <w:szCs w:val="24"/>
            </w:rPr>
            <w:delText xml:space="preserve">, </w:delText>
          </w:r>
        </w:del>
      </w:ins>
      <w:ins w:id="257" w:author="DELL" w:date="2022-07-26T01:51:00Z">
        <w:del w:id="258" w:author="Mohammad Nayeem Hasan" w:date="2022-07-26T02:56:00Z">
          <w:r w:rsidR="003D5658" w:rsidRPr="003D5658" w:rsidDel="00C76D78">
            <w:rPr>
              <w:rFonts w:ascii="Times New Roman" w:hAnsi="Times New Roman" w:cs="Times New Roman"/>
              <w:sz w:val="24"/>
              <w:szCs w:val="24"/>
            </w:rPr>
            <w:delText>Shaheed A, Orgill J, Ratana C et al.  Water quality risks of ‘improved’ water sources: evidence from Cambodia. Trop Med Int Health. 2014;19(2):186–94.</w:delText>
          </w:r>
        </w:del>
      </w:ins>
    </w:p>
    <w:p w14:paraId="323FF300" w14:textId="77777777" w:rsidR="00C76D78" w:rsidRDefault="00C76D78" w:rsidP="00E37857">
      <w:pPr>
        <w:spacing w:line="360" w:lineRule="auto"/>
        <w:ind w:firstLine="720"/>
        <w:rPr>
          <w:ins w:id="259" w:author="Mohammad Nayeem Hasan" w:date="2022-07-26T02:56:00Z"/>
          <w:rFonts w:ascii="Times New Roman" w:hAnsi="Times New Roman" w:cs="Times New Roman"/>
          <w:sz w:val="24"/>
          <w:szCs w:val="24"/>
        </w:rPr>
      </w:pPr>
    </w:p>
    <w:p w14:paraId="33BD2E7B" w14:textId="65DB89BD"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When water from storage pots is touched with dirty hands, water storage containers (like a kolshi, bucket, or jug) might get contaminated. This is true even for relatively clean sources of water where contamination levels are low enough, like tube wells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lt;sup&gt;11&lt;/sup&gt;","plainTextFormattedCitation":"11","previouslyFormattedCitation":"&lt;sup&gt;11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BACEC76" w14:textId="1846048E" w:rsidR="00187B0F" w:rsidRPr="00E37857" w:rsidDel="00DF6FF1" w:rsidRDefault="00187B0F" w:rsidP="00E37857">
      <w:pPr>
        <w:spacing w:line="360" w:lineRule="auto"/>
        <w:ind w:firstLine="720"/>
        <w:rPr>
          <w:del w:id="260" w:author="DELL" w:date="2022-07-04T23:20:00Z"/>
          <w:rFonts w:ascii="Times New Roman" w:hAnsi="Times New Roman" w:cs="Times New Roman"/>
          <w:sz w:val="24"/>
          <w:szCs w:val="24"/>
        </w:rPr>
      </w:pPr>
      <w:del w:id="261" w:author="DELL" w:date="2022-07-04T23:20:00Z">
        <w:r w:rsidRPr="00E37857" w:rsidDel="00DF6FF1">
          <w:rPr>
            <w:rFonts w:ascii="Times New Roman" w:hAnsi="Times New Roman" w:cs="Times New Roman"/>
            <w:sz w:val="24"/>
            <w:szCs w:val="24"/>
          </w:rPr>
          <w:delText>This study investigated that, children from poor household had more chance to infected by diarrhea. Similar findings revealed that, middle/poor households with high level of E. coli contamination at source had an approximately 90% risk of having a high level of contamination in their household drinking water</w:delText>
        </w:r>
      </w:del>
      <w:del w:id="262" w:author="DELL" w:date="2022-07-04T23:18:00Z">
        <w:r w:rsidRPr="00E37857" w:rsidDel="00DF6FF1">
          <w:rPr>
            <w:rFonts w:ascii="Times New Roman" w:hAnsi="Times New Roman" w:cs="Times New Roman"/>
            <w:sz w:val="24"/>
            <w:szCs w:val="24"/>
          </w:rPr>
          <w:delText xml:space="preserve"> </w:delText>
        </w:r>
      </w:del>
    </w:p>
    <w:p w14:paraId="33F86B85" w14:textId="160FE6C5" w:rsidR="00187B0F" w:rsidRPr="00E37857" w:rsidRDefault="00187B0F">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This study looked into the possibility that children from low-income households were more likely to having diarrhea. Similar research showed that middle-class or low-income household with high E. coli contamination at the source had a 90% chance of having high levels of contamination in their household drinking water </w:t>
      </w:r>
      <w:r w:rsidRPr="00E37857">
        <w:rPr>
          <w:rFonts w:ascii="Times New Roman" w:hAnsi="Times New Roman" w:cs="Times New Roman"/>
          <w:sz w:val="24"/>
          <w:szCs w:val="24"/>
        </w:rPr>
        <w:fldChar w:fldCharType="begin" w:fldLock="1"/>
      </w:r>
      <w:r w:rsidR="0097472F">
        <w:rPr>
          <w:rFonts w:ascii="Times New Roman" w:hAnsi="Times New Roman" w:cs="Times New Roman"/>
          <w:sz w:val="24"/>
          <w:szCs w:val="24"/>
        </w:rPr>
        <w:instrText>ADDIN CSL_CITATION {"citationItems":[{"id":"ITEM-1","itemData":{"DOI":"10.1371/JOURNAL.PONE.0267386","ISBN":"1111111111","ISSN":"1932-6203","PMID":"35544525","abstract":"This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risks.","author":[{"dropping-particle":"","family":"Hasan","given":"Md Masud","non-dropping-particle":"","parse-names":false,"suffix":""},{"dropping-particle":"","family":"Hoque","given":"Zahirul","non-dropping-particle":"","parse-names":false,"suffix":""},{"dropping-particle":"","family":"Kabir","given":"Enamul","non-dropping-particle":"","parse-names":false,"suffix":""},{"dropping-particle":"","family":"Hossain","given":"Shahadut","non-dropping-particle":"","parse-names":false,"suffix":""}],"container-title":"PLOS ONE","id":"ITEM-1","issue":"5","issued":{"date-parts":[["2022","5","1"]]},"page":"e0267386","publisher":"Public Library of Science","title":"Differences in levels of E. coli contamination of point of use drinking water in Bangladesh","type":"article-journal","volume":"17"},"uris":["http://www.mendeley.com/documents/?uuid=f1906e92-c5b0-3fd2-9df5-1bb38a0a1873"]}],"mendeley":{"formattedCitation":"&lt;sup&gt;31&lt;/sup&gt;","plainTextFormattedCitation":"31","previouslyFormattedCitation":"&lt;sup&gt;31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C76D78" w:rsidRPr="00C76D78">
        <w:rPr>
          <w:rFonts w:ascii="Times New Roman" w:hAnsi="Times New Roman" w:cs="Times New Roman"/>
          <w:noProof/>
          <w:sz w:val="24"/>
          <w:szCs w:val="24"/>
          <w:vertAlign w:val="superscript"/>
        </w:rPr>
        <w:t>31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ins w:id="263" w:author="DELL" w:date="2022-07-26T00:14:00Z">
        <w:r w:rsidR="00D82211" w:rsidRPr="00343330">
          <w:rPr>
            <w:rFonts w:ascii="Times New Roman" w:hAnsi="Times New Roman" w:cs="Times New Roman"/>
            <w:sz w:val="24"/>
            <w:szCs w:val="24"/>
          </w:rPr>
          <w:t>This corroborates previous related studies from Bangladesh</w:t>
        </w:r>
        <w:r w:rsidR="00D82211">
          <w:rPr>
            <w:rFonts w:ascii="Times New Roman" w:hAnsi="Times New Roman" w:cs="Times New Roman"/>
            <w:sz w:val="24"/>
            <w:szCs w:val="24"/>
          </w:rPr>
          <w:t xml:space="preserve"> </w:t>
        </w:r>
      </w:ins>
      <w:ins w:id="264" w:author="Mohammad Nayeem Hasan" w:date="2022-07-26T02:59:00Z">
        <w:r w:rsidR="0097472F">
          <w:rPr>
            <w:rFonts w:ascii="Times New Roman" w:hAnsi="Times New Roman" w:cs="Times New Roman"/>
            <w:sz w:val="24"/>
            <w:szCs w:val="24"/>
          </w:rPr>
          <w:fldChar w:fldCharType="begin" w:fldLock="1"/>
        </w:r>
      </w:ins>
      <w:r w:rsidR="0097472F">
        <w:rPr>
          <w:rFonts w:ascii="Times New Roman" w:hAnsi="Times New Roman" w:cs="Times New Roman"/>
          <w:sz w:val="24"/>
          <w:szCs w:val="24"/>
        </w:rPr>
        <w:instrText>ADDIN CSL_CITATION {"citationItems":[{"id":"ITEM-1","itemData":{"DOI":"10.1136/BMJOPEN-2014-007538","ISSN":"2044-6055","PMID":"26510724","abstract":"Objectives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Bangladesh.","author":[{"dropping-particle":"","family":"Kamal","given":"Md Moustafa","non-dropping-particle":"","parse-names":false,"suffix":""},{"dropping-particle":"","family":"Hasan","given":"Md Masud","non-dropping-particle":"","parse-names":false,"suffix":""},{"dropping-particle":"","family":"Davey","given":"Rachel","non-dropping-particle":"","parse-names":false,"suffix":""}],"container-title":"BMJ Open","id":"ITEM-1","issue":"10","issued":{"date-parts":[["2015","10","1"]]},"page":"e007538","publisher":"British Medical Journal Publishing Group","title":"Determinants of childhood morbidity in Bangladesh: evidence from the Demographic and Health Survey 2011","type":"article-journal","volume":"5"},"uris":["http://www.mendeley.com/documents/?uuid=646db609-7141-3105-8976-2e6de5ccbb29"]}],"mendeley":{"formattedCitation":"&lt;sup&gt;32&lt;/sup&gt;","plainTextFormattedCitation":"32","previouslyFormattedCitation":"&lt;sup&gt;32&lt;/sup&gt;"},"properties":{"noteIndex":0},"schema":"https://github.com/citation-style-language/schema/raw/master/csl-citation.json"}</w:instrText>
      </w:r>
      <w:r w:rsidR="0097472F">
        <w:rPr>
          <w:rFonts w:ascii="Times New Roman" w:hAnsi="Times New Roman" w:cs="Times New Roman"/>
          <w:sz w:val="24"/>
          <w:szCs w:val="24"/>
        </w:rPr>
        <w:fldChar w:fldCharType="separate"/>
      </w:r>
      <w:r w:rsidR="0097472F" w:rsidRPr="0097472F">
        <w:rPr>
          <w:rFonts w:ascii="Times New Roman" w:hAnsi="Times New Roman" w:cs="Times New Roman"/>
          <w:noProof/>
          <w:sz w:val="24"/>
          <w:szCs w:val="24"/>
          <w:vertAlign w:val="superscript"/>
        </w:rPr>
        <w:t>32</w:t>
      </w:r>
      <w:ins w:id="265" w:author="Mohammad Nayeem Hasan" w:date="2022-07-26T02:59:00Z">
        <w:r w:rsidR="0097472F">
          <w:rPr>
            <w:rFonts w:ascii="Times New Roman" w:hAnsi="Times New Roman" w:cs="Times New Roman"/>
            <w:sz w:val="24"/>
            <w:szCs w:val="24"/>
          </w:rPr>
          <w:fldChar w:fldCharType="end"/>
        </w:r>
      </w:ins>
      <w:ins w:id="266" w:author="DELL" w:date="2022-07-26T00:14:00Z">
        <w:del w:id="267" w:author="Mohammad Nayeem Hasan" w:date="2022-07-26T02:58:00Z">
          <w:r w:rsidR="00D82211" w:rsidDel="0097472F">
            <w:rPr>
              <w:rFonts w:ascii="Times New Roman" w:hAnsi="Times New Roman" w:cs="Times New Roman"/>
              <w:sz w:val="24"/>
              <w:szCs w:val="24"/>
            </w:rPr>
            <w:delText>(</w:delText>
          </w:r>
          <w:r w:rsidR="00D82211" w:rsidRPr="0097472F" w:rsidDel="0097472F">
            <w:rPr>
              <w:rPrChange w:id="268" w:author="Mohammad Nayeem Hasan" w:date="2022-07-26T02:58:00Z">
                <w:rPr>
                  <w:rStyle w:val="Hyperlink"/>
                  <w:rFonts w:ascii="Helvetica" w:hAnsi="Helvetica"/>
                  <w:color w:val="005A96"/>
                  <w:sz w:val="26"/>
                  <w:szCs w:val="26"/>
                  <w:shd w:val="clear" w:color="auto" w:fill="FFFFFF"/>
                </w:rPr>
              </w:rPrChange>
            </w:rPr>
            <w:delText>doi:10.1136/bmjopen-2014-007538</w:delText>
          </w:r>
          <w:r w:rsidR="00D82211" w:rsidRPr="00343330" w:rsidDel="0097472F">
            <w:rPr>
              <w:rFonts w:ascii="Times New Roman" w:hAnsi="Times New Roman" w:cs="Times New Roman"/>
              <w:sz w:val="24"/>
              <w:szCs w:val="24"/>
            </w:rPr>
            <w:delText xml:space="preserve"> </w:delText>
          </w:r>
          <w:r w:rsidR="00D82211" w:rsidDel="0097472F">
            <w:rPr>
              <w:rFonts w:ascii="Times New Roman" w:hAnsi="Times New Roman" w:cs="Times New Roman"/>
              <w:sz w:val="24"/>
              <w:szCs w:val="24"/>
            </w:rPr>
            <w:delText>)</w:delText>
          </w:r>
        </w:del>
        <w:r w:rsidR="00D82211">
          <w:rPr>
            <w:rFonts w:ascii="Times New Roman" w:hAnsi="Times New Roman" w:cs="Times New Roman"/>
            <w:sz w:val="24"/>
            <w:szCs w:val="24"/>
          </w:rPr>
          <w:t>,</w:t>
        </w:r>
        <w:r w:rsidR="00D82211" w:rsidRPr="00343330">
          <w:rPr>
            <w:rFonts w:ascii="Times New Roman" w:hAnsi="Times New Roman" w:cs="Times New Roman"/>
            <w:sz w:val="24"/>
            <w:szCs w:val="24"/>
          </w:rPr>
          <w:t xml:space="preserve"> that </w:t>
        </w:r>
        <w:r w:rsidR="00D82211">
          <w:rPr>
            <w:rFonts w:ascii="Times New Roman" w:hAnsi="Times New Roman" w:cs="Times New Roman"/>
            <w:sz w:val="24"/>
            <w:szCs w:val="24"/>
          </w:rPr>
          <w:t>also reported higher risk of diarrhea</w:t>
        </w:r>
        <w:r w:rsidR="00D82211" w:rsidRPr="00343330">
          <w:rPr>
            <w:rFonts w:ascii="Times New Roman" w:hAnsi="Times New Roman" w:cs="Times New Roman"/>
            <w:sz w:val="24"/>
            <w:szCs w:val="24"/>
          </w:rPr>
          <w:t xml:space="preserve"> among children belonging to poor households. </w:t>
        </w:r>
      </w:ins>
      <w:r w:rsidRPr="00E37857">
        <w:rPr>
          <w:rFonts w:ascii="Times New Roman" w:hAnsi="Times New Roman" w:cs="Times New Roman"/>
          <w:sz w:val="24"/>
          <w:szCs w:val="24"/>
        </w:rPr>
        <w:t xml:space="preserve">Therefore, the pivotal reason for the decline in water quality is point of use pollution of water storage. Additionally, unsanitary practices such not washing hands with soap before preparing, eating, and defecating can contribute to water pollution at the point of use. </w:t>
      </w:r>
      <w:ins w:id="269" w:author="DELL" w:date="2022-07-26T00:14:00Z">
        <w:r w:rsidR="00D82211" w:rsidRPr="00343330">
          <w:rPr>
            <w:rFonts w:ascii="Times New Roman" w:hAnsi="Times New Roman" w:cs="Times New Roman"/>
            <w:sz w:val="24"/>
            <w:szCs w:val="24"/>
          </w:rPr>
          <w:t xml:space="preserve">This could be justified from the perspective that poorer households have difficulty </w:t>
        </w:r>
        <w:r w:rsidR="00D82211">
          <w:rPr>
            <w:rFonts w:ascii="Times New Roman" w:hAnsi="Times New Roman" w:cs="Times New Roman"/>
            <w:sz w:val="24"/>
            <w:szCs w:val="24"/>
          </w:rPr>
          <w:t>to get pure water</w:t>
        </w:r>
        <w:r w:rsidR="00D82211" w:rsidRPr="00343330">
          <w:rPr>
            <w:rFonts w:ascii="Times New Roman" w:hAnsi="Times New Roman" w:cs="Times New Roman"/>
            <w:sz w:val="24"/>
            <w:szCs w:val="24"/>
          </w:rPr>
          <w:t xml:space="preserve"> which may exacerbate their</w:t>
        </w:r>
        <w:r w:rsidR="00D82211">
          <w:rPr>
            <w:rFonts w:ascii="Times New Roman" w:hAnsi="Times New Roman" w:cs="Times New Roman"/>
            <w:sz w:val="24"/>
            <w:szCs w:val="24"/>
          </w:rPr>
          <w:t xml:space="preserve"> risk of diarrheal disease.</w:t>
        </w:r>
        <w:r w:rsidR="00D82211" w:rsidRPr="00343330">
          <w:rPr>
            <w:rFonts w:ascii="Times New Roman" w:hAnsi="Times New Roman" w:cs="Times New Roman"/>
            <w:sz w:val="24"/>
            <w:szCs w:val="24"/>
          </w:rPr>
          <w:t xml:space="preserve"> </w:t>
        </w:r>
      </w:ins>
      <w:r w:rsidRPr="00E37857">
        <w:rPr>
          <w:rFonts w:ascii="Times New Roman" w:hAnsi="Times New Roman" w:cs="Times New Roman"/>
          <w:sz w:val="24"/>
          <w:szCs w:val="24"/>
        </w:rPr>
        <w:t>Finally, children may be impacted by the high degree of contamination in drinking water due to E. coli and other harmful organisms that cause diarrhea</w:t>
      </w:r>
      <w:ins w:id="270" w:author="DELL" w:date="2022-07-04T23:21:00Z">
        <w:r w:rsidR="00DF6FF1">
          <w:rPr>
            <w:rFonts w:ascii="Times New Roman" w:hAnsi="Times New Roman" w:cs="Times New Roman"/>
            <w:sz w:val="24"/>
            <w:szCs w:val="24"/>
          </w:rPr>
          <w:t xml:space="preserve"> </w:t>
        </w:r>
      </w:ins>
      <w:ins w:id="271" w:author="Mohammad Nayeem Hasan" w:date="2022-07-26T03:03:00Z">
        <w:r w:rsidR="0097472F">
          <w:rPr>
            <w:rFonts w:ascii="Times New Roman" w:hAnsi="Times New Roman" w:cs="Times New Roman"/>
            <w:sz w:val="24"/>
            <w:szCs w:val="24"/>
          </w:rPr>
          <w:fldChar w:fldCharType="begin" w:fldLock="1"/>
        </w:r>
      </w:ins>
      <w:r w:rsidR="00DE079D">
        <w:rPr>
          <w:rFonts w:ascii="Times New Roman" w:hAnsi="Times New Roman" w:cs="Times New Roman"/>
          <w:sz w:val="24"/>
          <w:szCs w:val="24"/>
        </w:rPr>
        <w:instrText>ADDIN CSL_CITATION {"citationItems":[{"id":"ITEM-1","itemData":{"DOI":"10.1016/J.HELIYON.2019.E02145","ISSN":"24058440","PMID":"31406938","abstract":"Bangladesh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identified.","author":[{"dropping-particle":"","family":"Hasan","given":"Md. Khalid","non-dropping-particle":"","parse-names":false,"suffix":""},{"dropping-particle":"","family":"Shahriar","given":"Abrar","non-dropping-particle":"","parse-names":false,"suffix":""},{"dropping-particle":"","family":"Jim","given":"Kudrat Ullah","non-dropping-particle":"","parse-names":false,"suffix":""}],"container-title":"Heliyon","id":"ITEM-1","issue":"8","issued":{"date-parts":[["2019","8"]]},"page":"e02145","publisher":"Elsevier","title":"Water pollution in Bangladesh and its impact on public health","type":"article-journal","volume":"5"},"uris":["http://www.mendeley.com/documents/?uuid=b23f31f1-8d9b-3a24-adc7-b8233480fe5a"]}],"mendeley":{"formattedCitation":"&lt;sup&gt;33&lt;/sup&gt;","plainTextFormattedCitation":"33","previouslyFormattedCitation":"&lt;sup&gt;33&lt;/sup&gt;"},"properties":{"noteIndex":0},"schema":"https://github.com/citation-style-language/schema/raw/master/csl-citation.json"}</w:instrText>
      </w:r>
      <w:r w:rsidR="0097472F">
        <w:rPr>
          <w:rFonts w:ascii="Times New Roman" w:hAnsi="Times New Roman" w:cs="Times New Roman"/>
          <w:sz w:val="24"/>
          <w:szCs w:val="24"/>
        </w:rPr>
        <w:fldChar w:fldCharType="separate"/>
      </w:r>
      <w:r w:rsidR="0097472F" w:rsidRPr="0097472F">
        <w:rPr>
          <w:rFonts w:ascii="Times New Roman" w:hAnsi="Times New Roman" w:cs="Times New Roman"/>
          <w:noProof/>
          <w:sz w:val="24"/>
          <w:szCs w:val="24"/>
          <w:vertAlign w:val="superscript"/>
        </w:rPr>
        <w:t>33</w:t>
      </w:r>
      <w:ins w:id="272" w:author="Mohammad Nayeem Hasan" w:date="2022-07-26T03:03:00Z">
        <w:r w:rsidR="0097472F">
          <w:rPr>
            <w:rFonts w:ascii="Times New Roman" w:hAnsi="Times New Roman" w:cs="Times New Roman"/>
            <w:sz w:val="24"/>
            <w:szCs w:val="24"/>
          </w:rPr>
          <w:fldChar w:fldCharType="end"/>
        </w:r>
      </w:ins>
      <w:ins w:id="273" w:author="Mohammad Nayeem Hasan" w:date="2022-07-26T02:59:00Z">
        <w:r w:rsidR="0097472F">
          <w:rPr>
            <w:rFonts w:ascii="Times New Roman" w:hAnsi="Times New Roman" w:cs="Times New Roman"/>
            <w:sz w:val="24"/>
            <w:szCs w:val="24"/>
          </w:rPr>
          <w:t>.</w:t>
        </w:r>
      </w:ins>
      <w:ins w:id="274" w:author="DELL" w:date="2022-07-04T23:21:00Z">
        <w:del w:id="275" w:author="Mohammad Nayeem Hasan" w:date="2022-07-26T02:59:00Z">
          <w:r w:rsidR="00DF6FF1" w:rsidDel="0097472F">
            <w:rPr>
              <w:rFonts w:ascii="Times New Roman" w:hAnsi="Times New Roman" w:cs="Times New Roman"/>
              <w:sz w:val="24"/>
              <w:szCs w:val="24"/>
            </w:rPr>
            <w:delText>(</w:delText>
          </w:r>
          <w:r w:rsidR="00DF6FF1" w:rsidRPr="00DF6FF1" w:rsidDel="0097472F">
            <w:rPr>
              <w:rFonts w:ascii="Times New Roman" w:hAnsi="Times New Roman" w:cs="Times New Roman"/>
              <w:sz w:val="24"/>
              <w:szCs w:val="24"/>
            </w:rPr>
            <w:delText>https://www.ncbi.nlm.nih.gov/pmc/articles/PMC6684462/</w:delText>
          </w:r>
          <w:r w:rsidR="00DF6FF1" w:rsidDel="0097472F">
            <w:rPr>
              <w:rFonts w:ascii="Times New Roman" w:hAnsi="Times New Roman" w:cs="Times New Roman"/>
              <w:sz w:val="24"/>
              <w:szCs w:val="24"/>
            </w:rPr>
            <w:delText>)</w:delText>
          </w:r>
        </w:del>
      </w:ins>
      <w:del w:id="276" w:author="Mohammad Nayeem Hasan" w:date="2022-07-26T02:59:00Z">
        <w:r w:rsidRPr="00E37857" w:rsidDel="0097472F">
          <w:rPr>
            <w:rFonts w:ascii="Times New Roman" w:hAnsi="Times New Roman" w:cs="Times New Roman"/>
            <w:sz w:val="24"/>
            <w:szCs w:val="24"/>
          </w:rPr>
          <w:delText>.</w:delText>
        </w:r>
      </w:del>
      <w:r w:rsidRPr="00E37857">
        <w:rPr>
          <w:rFonts w:ascii="Times New Roman" w:hAnsi="Times New Roman" w:cs="Times New Roman"/>
          <w:sz w:val="24"/>
          <w:szCs w:val="24"/>
        </w:rPr>
        <w:t xml:space="preserve"> </w:t>
      </w:r>
    </w:p>
    <w:p w14:paraId="514681F5" w14:textId="0E014850" w:rsidR="00DC0ECE" w:rsidRDefault="00187B0F" w:rsidP="00E37857">
      <w:pPr>
        <w:spacing w:line="360" w:lineRule="auto"/>
        <w:ind w:firstLine="720"/>
        <w:rPr>
          <w:ins w:id="277" w:author="DELL" w:date="2022-07-26T00:48:00Z"/>
          <w:rFonts w:ascii="Times New Roman" w:hAnsi="Times New Roman" w:cs="Times New Roman"/>
          <w:sz w:val="24"/>
          <w:szCs w:val="24"/>
        </w:rPr>
      </w:pPr>
      <w:r w:rsidRPr="00E37857">
        <w:rPr>
          <w:rFonts w:ascii="Times New Roman" w:hAnsi="Times New Roman" w:cs="Times New Roman"/>
          <w:sz w:val="24"/>
          <w:szCs w:val="24"/>
        </w:rPr>
        <w:lastRenderedPageBreak/>
        <w:t xml:space="preserve">This study discovered a stronger link between </w:t>
      </w:r>
      <w:ins w:id="278" w:author="DELL" w:date="2022-07-04T23:21:00Z">
        <w:r w:rsidR="00DF6FF1">
          <w:rPr>
            <w:rFonts w:ascii="Times New Roman" w:hAnsi="Times New Roman" w:cs="Times New Roman"/>
            <w:sz w:val="24"/>
            <w:szCs w:val="24"/>
          </w:rPr>
          <w:t xml:space="preserve">diarrhea and </w:t>
        </w:r>
      </w:ins>
      <w:ins w:id="279" w:author="DELL" w:date="2022-07-04T23:24:00Z">
        <w:r w:rsidR="00DF6FF1">
          <w:rPr>
            <w:rFonts w:ascii="Times New Roman" w:hAnsi="Times New Roman" w:cs="Times New Roman"/>
            <w:sz w:val="24"/>
            <w:szCs w:val="24"/>
          </w:rPr>
          <w:t>place of residence</w:t>
        </w:r>
      </w:ins>
      <w:del w:id="280" w:author="DELL" w:date="2022-07-04T23:24:00Z">
        <w:r w:rsidRPr="00E37857" w:rsidDel="00DF6FF1">
          <w:rPr>
            <w:rFonts w:ascii="Times New Roman" w:hAnsi="Times New Roman" w:cs="Times New Roman"/>
            <w:sz w:val="24"/>
            <w:szCs w:val="24"/>
          </w:rPr>
          <w:delText>diarrhea</w:delText>
        </w:r>
      </w:del>
      <w:del w:id="281" w:author="DELL" w:date="2022-07-04T23:21:00Z">
        <w:r w:rsidRPr="00E37857" w:rsidDel="00DF6FF1">
          <w:rPr>
            <w:rFonts w:ascii="Times New Roman" w:hAnsi="Times New Roman" w:cs="Times New Roman"/>
            <w:sz w:val="24"/>
            <w:szCs w:val="24"/>
          </w:rPr>
          <w:delText xml:space="preserve"> and the spring season</w:delText>
        </w:r>
      </w:del>
      <w:r w:rsidRPr="00E37857">
        <w:rPr>
          <w:rFonts w:ascii="Times New Roman" w:hAnsi="Times New Roman" w:cs="Times New Roman"/>
          <w:sz w:val="24"/>
          <w:szCs w:val="24"/>
        </w:rPr>
        <w:t>, despite the fact that flooding during the summer is supposed to increase diarrhea transmission because contaminated matter can be moved from source sites to nearby locations more easily</w:t>
      </w:r>
      <w:ins w:id="282" w:author="DELL" w:date="2022-07-04T23:25:00Z">
        <w:r w:rsidR="00DF6FF1">
          <w:rPr>
            <w:rFonts w:ascii="Times New Roman" w:hAnsi="Times New Roman" w:cs="Times New Roman"/>
            <w:sz w:val="24"/>
            <w:szCs w:val="24"/>
          </w:rPr>
          <w:t xml:space="preserve"> in rural area rather than urban area</w:t>
        </w:r>
      </w:ins>
      <w:ins w:id="283" w:author="DELL" w:date="2022-07-04T23:34:00Z">
        <w:r w:rsidR="00732042">
          <w:rPr>
            <w:rFonts w:ascii="Times New Roman" w:hAnsi="Times New Roman" w:cs="Times New Roman"/>
            <w:sz w:val="24"/>
            <w:szCs w:val="24"/>
          </w:rPr>
          <w:t xml:space="preserve"> </w:t>
        </w:r>
      </w:ins>
      <w:ins w:id="284" w:author="Mohammad Nayeem Hasan" w:date="2022-07-26T03:05:00Z">
        <w:r w:rsidR="00DE079D">
          <w:rPr>
            <w:rFonts w:ascii="Times New Roman" w:hAnsi="Times New Roman" w:cs="Times New Roman"/>
            <w:sz w:val="24"/>
            <w:szCs w:val="24"/>
          </w:rPr>
          <w:fldChar w:fldCharType="begin" w:fldLock="1"/>
        </w:r>
      </w:ins>
      <w:r w:rsidR="00DE079D">
        <w:rPr>
          <w:rFonts w:ascii="Times New Roman" w:hAnsi="Times New Roman" w:cs="Times New Roman"/>
          <w:sz w:val="24"/>
          <w:szCs w:val="24"/>
        </w:rPr>
        <w:instrText>ADDIN CSL_CITATION {"citationItems":[{"id":"ITEM-1","itemData":{"DOI":"10.3390/IJERPH7103657","ISSN":"16604601","PMID":"21139855","abstract":"Water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authors.","author":[{"dropping-particle":"","family":"Cabral","given":"João P.S.","non-dropping-particle":"","parse-names":false,"suffix":""}],"container-title":"International Journal of Environmental Research and Public Health","id":"ITEM-1","issue":"10","issued":{"date-parts":[["2010"]]},"page":"3657","publisher":"Multidisciplinary Digital Publishing Institute  (MDPI)","title":"Water Microbiology. Bacterial Pathogens and Water","type":"article-journal","volume":"7"},"uris":["http://www.mendeley.com/documents/?uuid=243f404a-cbb6-37a4-9b28-da9da20f747f"]}],"mendeley":{"formattedCitation":"&lt;sup&gt;34&lt;/sup&gt;","plainTextFormattedCitation":"34","previouslyFormattedCitation":"&lt;sup&gt;34&lt;/sup&gt;"},"properties":{"noteIndex":0},"schema":"https://github.com/citation-style-language/schema/raw/master/csl-citation.json"}</w:instrText>
      </w:r>
      <w:r w:rsidR="00DE079D">
        <w:rPr>
          <w:rFonts w:ascii="Times New Roman" w:hAnsi="Times New Roman" w:cs="Times New Roman"/>
          <w:sz w:val="24"/>
          <w:szCs w:val="24"/>
        </w:rPr>
        <w:fldChar w:fldCharType="separate"/>
      </w:r>
      <w:r w:rsidR="00DE079D" w:rsidRPr="00DE079D">
        <w:rPr>
          <w:rFonts w:ascii="Times New Roman" w:hAnsi="Times New Roman" w:cs="Times New Roman"/>
          <w:noProof/>
          <w:sz w:val="24"/>
          <w:szCs w:val="24"/>
          <w:vertAlign w:val="superscript"/>
        </w:rPr>
        <w:t>34</w:t>
      </w:r>
      <w:ins w:id="285" w:author="Mohammad Nayeem Hasan" w:date="2022-07-26T03:05:00Z">
        <w:r w:rsidR="00DE079D">
          <w:rPr>
            <w:rFonts w:ascii="Times New Roman" w:hAnsi="Times New Roman" w:cs="Times New Roman"/>
            <w:sz w:val="24"/>
            <w:szCs w:val="24"/>
          </w:rPr>
          <w:fldChar w:fldCharType="end"/>
        </w:r>
      </w:ins>
      <w:ins w:id="286" w:author="DELL" w:date="2022-07-04T23:35:00Z">
        <w:del w:id="287" w:author="Mohammad Nayeem Hasan" w:date="2022-07-26T03:04:00Z">
          <w:r w:rsidR="00732042" w:rsidDel="00DE079D">
            <w:rPr>
              <w:rFonts w:ascii="Times New Roman" w:hAnsi="Times New Roman" w:cs="Times New Roman"/>
              <w:sz w:val="24"/>
              <w:szCs w:val="24"/>
            </w:rPr>
            <w:delText>(</w:delText>
          </w:r>
          <w:r w:rsidR="00732042" w:rsidRPr="00732042" w:rsidDel="00DE079D">
            <w:rPr>
              <w:rFonts w:ascii="Times New Roman" w:hAnsi="Times New Roman" w:cs="Times New Roman"/>
              <w:sz w:val="24"/>
              <w:szCs w:val="24"/>
            </w:rPr>
            <w:delText>https://www.ncbi.nlm.nih.gov/pmc/articles/PMC2996186/</w:delText>
          </w:r>
          <w:r w:rsidR="00732042" w:rsidDel="00DE079D">
            <w:rPr>
              <w:rFonts w:ascii="Times New Roman" w:hAnsi="Times New Roman" w:cs="Times New Roman"/>
              <w:sz w:val="24"/>
              <w:szCs w:val="24"/>
            </w:rPr>
            <w:delText>)</w:delText>
          </w:r>
        </w:del>
      </w:ins>
      <w:r w:rsidRPr="00E37857">
        <w:rPr>
          <w:rFonts w:ascii="Times New Roman" w:hAnsi="Times New Roman" w:cs="Times New Roman"/>
          <w:sz w:val="24"/>
          <w:szCs w:val="24"/>
        </w:rPr>
        <w:t xml:space="preserve">. </w:t>
      </w:r>
      <w:ins w:id="288" w:author="DELL" w:date="2022-07-26T00:43:00Z">
        <w:r w:rsidR="000A21D3">
          <w:rPr>
            <w:rFonts w:ascii="Times New Roman" w:hAnsi="Times New Roman" w:cs="Times New Roman"/>
            <w:sz w:val="24"/>
            <w:szCs w:val="24"/>
          </w:rPr>
          <w:t>W</w:t>
        </w:r>
      </w:ins>
      <w:ins w:id="289" w:author="DELL" w:date="2022-07-26T00:42:00Z">
        <w:r w:rsidR="000A21D3" w:rsidRPr="000A21D3">
          <w:rPr>
            <w:rFonts w:ascii="Times New Roman" w:hAnsi="Times New Roman" w:cs="Times New Roman"/>
            <w:sz w:val="24"/>
            <w:szCs w:val="24"/>
          </w:rPr>
          <w:t xml:space="preserve">e </w:t>
        </w:r>
      </w:ins>
      <w:ins w:id="290" w:author="DELL" w:date="2022-07-26T00:43:00Z">
        <w:r w:rsidR="00DC0ECE">
          <w:rPr>
            <w:rFonts w:ascii="Times New Roman" w:hAnsi="Times New Roman" w:cs="Times New Roman"/>
            <w:sz w:val="24"/>
            <w:szCs w:val="24"/>
          </w:rPr>
          <w:t xml:space="preserve">also </w:t>
        </w:r>
      </w:ins>
      <w:ins w:id="291" w:author="DELL" w:date="2022-07-26T00:42:00Z">
        <w:r w:rsidR="000A21D3" w:rsidRPr="000A21D3">
          <w:rPr>
            <w:rFonts w:ascii="Times New Roman" w:hAnsi="Times New Roman" w:cs="Times New Roman"/>
            <w:sz w:val="24"/>
            <w:szCs w:val="24"/>
          </w:rPr>
          <w:t xml:space="preserve">found statistically significant association between geographical region and the risks </w:t>
        </w:r>
      </w:ins>
      <w:ins w:id="292" w:author="DELL" w:date="2022-07-26T00:43:00Z">
        <w:r w:rsidR="00DC0ECE">
          <w:rPr>
            <w:rFonts w:ascii="Times New Roman" w:hAnsi="Times New Roman" w:cs="Times New Roman"/>
            <w:sz w:val="24"/>
            <w:szCs w:val="24"/>
          </w:rPr>
          <w:t xml:space="preserve">of </w:t>
        </w:r>
      </w:ins>
      <w:ins w:id="293" w:author="DELL" w:date="2022-07-26T00:42:00Z">
        <w:r w:rsidR="00DC0ECE">
          <w:rPr>
            <w:rFonts w:ascii="Times New Roman" w:hAnsi="Times New Roman" w:cs="Times New Roman"/>
            <w:sz w:val="24"/>
            <w:szCs w:val="24"/>
          </w:rPr>
          <w:t>diarrheal disease</w:t>
        </w:r>
        <w:r w:rsidR="000A21D3" w:rsidRPr="000A21D3">
          <w:rPr>
            <w:rFonts w:ascii="Times New Roman" w:hAnsi="Times New Roman" w:cs="Times New Roman"/>
            <w:sz w:val="24"/>
            <w:szCs w:val="24"/>
          </w:rPr>
          <w:t>. It was found that children who lived in Barisal region were at high</w:t>
        </w:r>
        <w:r w:rsidR="00DC0ECE">
          <w:rPr>
            <w:rFonts w:ascii="Times New Roman" w:hAnsi="Times New Roman" w:cs="Times New Roman"/>
            <w:sz w:val="24"/>
            <w:szCs w:val="24"/>
          </w:rPr>
          <w:t xml:space="preserve">er risk of developing </w:t>
        </w:r>
      </w:ins>
      <w:ins w:id="294" w:author="DELL" w:date="2022-07-26T00:45:00Z">
        <w:r w:rsidR="00DC0ECE">
          <w:rPr>
            <w:rFonts w:ascii="Times New Roman" w:hAnsi="Times New Roman" w:cs="Times New Roman"/>
            <w:sz w:val="24"/>
            <w:szCs w:val="24"/>
          </w:rPr>
          <w:t>diarrheal disease</w:t>
        </w:r>
      </w:ins>
      <w:ins w:id="295" w:author="DELL" w:date="2022-07-26T00:42:00Z">
        <w:r w:rsidR="000A21D3" w:rsidRPr="000A21D3">
          <w:rPr>
            <w:rFonts w:ascii="Times New Roman" w:hAnsi="Times New Roman" w:cs="Times New Roman"/>
            <w:sz w:val="24"/>
            <w:szCs w:val="24"/>
          </w:rPr>
          <w:t>. This is consistent with pr</w:t>
        </w:r>
        <w:r w:rsidR="00DC0ECE">
          <w:rPr>
            <w:rFonts w:ascii="Times New Roman" w:hAnsi="Times New Roman" w:cs="Times New Roman"/>
            <w:sz w:val="24"/>
            <w:szCs w:val="24"/>
          </w:rPr>
          <w:t>evious studies from Bangladesh</w:t>
        </w:r>
      </w:ins>
      <w:ins w:id="296" w:author="Mohammad Nayeem Hasan" w:date="2022-07-26T03:05:00Z">
        <w:r w:rsidR="00DE079D">
          <w:rPr>
            <w:rFonts w:ascii="Times New Roman" w:hAnsi="Times New Roman" w:cs="Times New Roman"/>
            <w:sz w:val="24"/>
            <w:szCs w:val="24"/>
          </w:rPr>
          <w:t xml:space="preserve"> </w:t>
        </w:r>
      </w:ins>
      <w:ins w:id="297" w:author="Mohammad Nayeem Hasan" w:date="2022-07-26T03:06:00Z">
        <w:r w:rsidR="00DE079D">
          <w:rPr>
            <w:rFonts w:ascii="Times New Roman" w:hAnsi="Times New Roman" w:cs="Times New Roman"/>
            <w:sz w:val="24"/>
            <w:szCs w:val="24"/>
          </w:rPr>
          <w:fldChar w:fldCharType="begin" w:fldLock="1"/>
        </w:r>
      </w:ins>
      <w:r w:rsidR="004B54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DE079D">
        <w:rPr>
          <w:rFonts w:ascii="Times New Roman" w:hAnsi="Times New Roman" w:cs="Times New Roman"/>
          <w:sz w:val="24"/>
          <w:szCs w:val="24"/>
        </w:rPr>
        <w:fldChar w:fldCharType="separate"/>
      </w:r>
      <w:r w:rsidR="00DE079D" w:rsidRPr="00DE079D">
        <w:rPr>
          <w:rFonts w:ascii="Times New Roman" w:hAnsi="Times New Roman" w:cs="Times New Roman"/>
          <w:noProof/>
          <w:sz w:val="24"/>
          <w:szCs w:val="24"/>
          <w:vertAlign w:val="superscript"/>
        </w:rPr>
        <w:t>21</w:t>
      </w:r>
      <w:ins w:id="298" w:author="Mohammad Nayeem Hasan" w:date="2022-07-26T03:06:00Z">
        <w:r w:rsidR="00DE079D">
          <w:rPr>
            <w:rFonts w:ascii="Times New Roman" w:hAnsi="Times New Roman" w:cs="Times New Roman"/>
            <w:sz w:val="24"/>
            <w:szCs w:val="24"/>
          </w:rPr>
          <w:fldChar w:fldCharType="end"/>
        </w:r>
      </w:ins>
      <w:ins w:id="299" w:author="DELL" w:date="2022-07-26T00:42:00Z">
        <w:del w:id="300" w:author="Mohammad Nayeem Hasan" w:date="2022-07-26T03:06:00Z">
          <w:r w:rsidR="00DC0ECE" w:rsidDel="00DE079D">
            <w:rPr>
              <w:rFonts w:ascii="Times New Roman" w:hAnsi="Times New Roman" w:cs="Times New Roman"/>
              <w:sz w:val="24"/>
              <w:szCs w:val="24"/>
            </w:rPr>
            <w:delText xml:space="preserve"> </w:delText>
          </w:r>
        </w:del>
      </w:ins>
      <w:ins w:id="301" w:author="DELL" w:date="2022-07-26T00:45:00Z">
        <w:del w:id="302" w:author="Mohammad Nayeem Hasan" w:date="2022-07-26T03:06:00Z">
          <w:r w:rsidR="00DC0ECE" w:rsidDel="00DE079D">
            <w:rPr>
              <w:rFonts w:ascii="Times New Roman" w:hAnsi="Times New Roman" w:cs="Times New Roman"/>
              <w:sz w:val="24"/>
              <w:szCs w:val="24"/>
            </w:rPr>
            <w:delText>(</w:delText>
          </w:r>
          <w:r w:rsidR="00DC0ECE" w:rsidRPr="000A21D3" w:rsidDel="00DE079D">
            <w:rPr>
              <w:rFonts w:ascii="Times New Roman" w:hAnsi="Times New Roman" w:cs="Times New Roman"/>
              <w:sz w:val="24"/>
              <w:szCs w:val="24"/>
            </w:rPr>
            <w:delText>Sarker AR, Sultana M, Mahumud RA.</w:delText>
          </w:r>
        </w:del>
        <w:del w:id="303" w:author="Mohammad Nayeem Hasan" w:date="2022-07-26T03:05:00Z">
          <w:r w:rsidR="00DC0ECE" w:rsidRPr="000A21D3" w:rsidDel="00DE079D">
            <w:rPr>
              <w:rFonts w:ascii="Times New Roman" w:hAnsi="Times New Roman" w:cs="Times New Roman"/>
              <w:sz w:val="24"/>
              <w:szCs w:val="24"/>
            </w:rPr>
            <w:delText xml:space="preserve"> Prevalence and health care–seeking behavior for childhood diarrheal disease in Bangladesh</w:delText>
          </w:r>
        </w:del>
        <w:del w:id="304" w:author="Mohammad Nayeem Hasan" w:date="2022-07-26T03:06:00Z">
          <w:r w:rsidR="00DC0ECE" w:rsidRPr="000A21D3" w:rsidDel="00DE079D">
            <w:rPr>
              <w:rFonts w:ascii="Times New Roman" w:hAnsi="Times New Roman" w:cs="Times New Roman"/>
              <w:sz w:val="24"/>
              <w:szCs w:val="24"/>
            </w:rPr>
            <w:delText>. Glob Pediatr Heal 2016;3:2333794X16680901.</w:delText>
          </w:r>
          <w:r w:rsidR="00DC0ECE" w:rsidDel="00DE079D">
            <w:rPr>
              <w:rFonts w:ascii="Times New Roman" w:hAnsi="Times New Roman" w:cs="Times New Roman"/>
              <w:sz w:val="24"/>
              <w:szCs w:val="24"/>
            </w:rPr>
            <w:delText>)</w:delText>
          </w:r>
        </w:del>
      </w:ins>
      <w:ins w:id="305" w:author="Mohammad Nayeem Hasan" w:date="2022-07-26T03:06:00Z">
        <w:r w:rsidR="00DE079D">
          <w:rPr>
            <w:rFonts w:ascii="Times New Roman" w:hAnsi="Times New Roman" w:cs="Times New Roman"/>
            <w:sz w:val="24"/>
            <w:szCs w:val="24"/>
          </w:rPr>
          <w:t>,</w:t>
        </w:r>
      </w:ins>
      <w:ins w:id="306" w:author="DELL" w:date="2022-07-26T00:42:00Z">
        <w:r w:rsidR="000A21D3" w:rsidRPr="000A21D3">
          <w:rPr>
            <w:rFonts w:ascii="Times New Roman" w:hAnsi="Times New Roman" w:cs="Times New Roman"/>
            <w:sz w:val="24"/>
            <w:szCs w:val="24"/>
          </w:rPr>
          <w:t xml:space="preserve"> that also found similar findings in relation to the regional differences </w:t>
        </w:r>
        <w:r w:rsidR="00DC0ECE">
          <w:rPr>
            <w:rFonts w:ascii="Times New Roman" w:hAnsi="Times New Roman" w:cs="Times New Roman"/>
            <w:sz w:val="24"/>
            <w:szCs w:val="24"/>
          </w:rPr>
          <w:t>in the prevalence of diarrheal disease</w:t>
        </w:r>
        <w:r w:rsidR="000A21D3" w:rsidRPr="000A21D3">
          <w:rPr>
            <w:rFonts w:ascii="Times New Roman" w:hAnsi="Times New Roman" w:cs="Times New Roman"/>
            <w:sz w:val="24"/>
            <w:szCs w:val="24"/>
          </w:rPr>
          <w:t>.</w:t>
        </w:r>
      </w:ins>
      <w:ins w:id="307" w:author="DELL" w:date="2022-07-26T00:46:00Z">
        <w:r w:rsidR="00DC0ECE">
          <w:rPr>
            <w:rFonts w:ascii="Times New Roman" w:hAnsi="Times New Roman" w:cs="Times New Roman"/>
            <w:sz w:val="24"/>
            <w:szCs w:val="24"/>
          </w:rPr>
          <w:t xml:space="preserve"> </w:t>
        </w:r>
      </w:ins>
      <w:ins w:id="308" w:author="DELL" w:date="2022-07-26T00:48:00Z">
        <w:r w:rsidR="00DC0ECE" w:rsidRPr="00DC0ECE">
          <w:rPr>
            <w:rFonts w:ascii="Times New Roman" w:hAnsi="Times New Roman" w:cs="Times New Roman"/>
            <w:sz w:val="24"/>
            <w:szCs w:val="24"/>
          </w:rPr>
          <w:t>According to Sarker et a</w:t>
        </w:r>
      </w:ins>
      <w:ins w:id="309" w:author="Mohammad Nayeem Hasan" w:date="2022-07-26T03:09:00Z">
        <w:r w:rsidR="00DE079D" w:rsidRPr="00DC0ECE">
          <w:rPr>
            <w:rFonts w:ascii="Times New Roman" w:hAnsi="Times New Roman" w:cs="Times New Roman"/>
            <w:sz w:val="24"/>
            <w:szCs w:val="24"/>
          </w:rPr>
          <w:t>l</w:t>
        </w:r>
        <w:r w:rsidR="00DE079D">
          <w:rPr>
            <w:rFonts w:ascii="Times New Roman" w:hAnsi="Times New Roman" w:cs="Times New Roman"/>
            <w:sz w:val="24"/>
            <w:szCs w:val="24"/>
          </w:rPr>
          <w:fldChar w:fldCharType="begin" w:fldLock="1"/>
        </w:r>
      </w:ins>
      <w:r w:rsidR="004B54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ins w:id="310" w:author="Mohammad Nayeem Hasan" w:date="2022-07-26T03:09:00Z">
        <w:r w:rsidR="00DE079D">
          <w:rPr>
            <w:rFonts w:ascii="Times New Roman" w:hAnsi="Times New Roman" w:cs="Times New Roman"/>
            <w:sz w:val="24"/>
            <w:szCs w:val="24"/>
          </w:rPr>
          <w:fldChar w:fldCharType="separate"/>
        </w:r>
        <w:r w:rsidR="00DE079D" w:rsidRPr="00DE079D">
          <w:rPr>
            <w:rFonts w:ascii="Times New Roman" w:hAnsi="Times New Roman" w:cs="Times New Roman"/>
            <w:noProof/>
            <w:sz w:val="24"/>
            <w:szCs w:val="24"/>
            <w:vertAlign w:val="superscript"/>
          </w:rPr>
          <w:t>21</w:t>
        </w:r>
        <w:r w:rsidR="00DE079D">
          <w:rPr>
            <w:rFonts w:ascii="Times New Roman" w:hAnsi="Times New Roman" w:cs="Times New Roman"/>
            <w:sz w:val="24"/>
            <w:szCs w:val="24"/>
          </w:rPr>
          <w:fldChar w:fldCharType="end"/>
        </w:r>
        <w:r w:rsidR="00DE079D" w:rsidRPr="00DC0ECE">
          <w:rPr>
            <w:rFonts w:ascii="Times New Roman" w:hAnsi="Times New Roman" w:cs="Times New Roman"/>
            <w:sz w:val="24"/>
            <w:szCs w:val="24"/>
          </w:rPr>
          <w:t xml:space="preserve"> </w:t>
        </w:r>
      </w:ins>
      <w:ins w:id="311" w:author="DELL" w:date="2022-07-26T00:48:00Z">
        <w:del w:id="312" w:author="Mohammad Nayeem Hasan" w:date="2022-07-26T03:09:00Z">
          <w:r w:rsidR="00DC0ECE" w:rsidRPr="00DC0ECE" w:rsidDel="00DE079D">
            <w:rPr>
              <w:rFonts w:ascii="Times New Roman" w:hAnsi="Times New Roman" w:cs="Times New Roman"/>
              <w:sz w:val="24"/>
              <w:szCs w:val="24"/>
            </w:rPr>
            <w:delText>l</w:delText>
          </w:r>
        </w:del>
        <w:del w:id="313" w:author="Mohammad Nayeem Hasan" w:date="2022-07-26T03:06:00Z">
          <w:r w:rsidR="00DC0ECE" w:rsidRPr="00DC0ECE" w:rsidDel="00DE079D">
            <w:rPr>
              <w:rFonts w:ascii="Times New Roman" w:hAnsi="Times New Roman" w:cs="Times New Roman"/>
              <w:sz w:val="24"/>
              <w:szCs w:val="24"/>
            </w:rPr>
            <w:delText>17</w:delText>
          </w:r>
        </w:del>
        <w:del w:id="314" w:author="Mohammad Nayeem Hasan" w:date="2022-07-26T03:09:00Z">
          <w:r w:rsidR="00DC0ECE" w:rsidRPr="00DC0ECE" w:rsidDel="00DE079D">
            <w:rPr>
              <w:rFonts w:ascii="Times New Roman" w:hAnsi="Times New Roman" w:cs="Times New Roman"/>
              <w:sz w:val="24"/>
              <w:szCs w:val="24"/>
            </w:rPr>
            <w:delText xml:space="preserve"> </w:delText>
          </w:r>
        </w:del>
        <w:r w:rsidR="00DC0ECE" w:rsidRPr="00DC0ECE">
          <w:rPr>
            <w:rFonts w:ascii="Times New Roman" w:hAnsi="Times New Roman" w:cs="Times New Roman"/>
            <w:sz w:val="24"/>
            <w:szCs w:val="24"/>
          </w:rPr>
          <w:t xml:space="preserve">regions like Barisal are densely populated and is also </w:t>
        </w:r>
        <w:del w:id="315" w:author="Mohammad Nayeem Hasan" w:date="2022-07-26T03:13:00Z">
          <w:r w:rsidR="00DC0ECE" w:rsidRPr="00DC0ECE" w:rsidDel="004B54C5">
            <w:rPr>
              <w:rFonts w:ascii="Times New Roman" w:hAnsi="Times New Roman" w:cs="Times New Roman"/>
              <w:sz w:val="24"/>
              <w:szCs w:val="24"/>
            </w:rPr>
            <w:delText>characterised</w:delText>
          </w:r>
        </w:del>
      </w:ins>
      <w:ins w:id="316" w:author="Mohammad Nayeem Hasan" w:date="2022-07-26T03:13:00Z">
        <w:r w:rsidR="004B54C5" w:rsidRPr="00DC0ECE">
          <w:rPr>
            <w:rFonts w:ascii="Times New Roman" w:hAnsi="Times New Roman" w:cs="Times New Roman"/>
            <w:sz w:val="24"/>
            <w:szCs w:val="24"/>
          </w:rPr>
          <w:t>characterized</w:t>
        </w:r>
      </w:ins>
      <w:ins w:id="317" w:author="DELL" w:date="2022-07-26T00:48:00Z">
        <w:r w:rsidR="00DC0ECE" w:rsidRPr="00DC0ECE">
          <w:rPr>
            <w:rFonts w:ascii="Times New Roman" w:hAnsi="Times New Roman" w:cs="Times New Roman"/>
            <w:sz w:val="24"/>
            <w:szCs w:val="24"/>
          </w:rPr>
          <w:t xml:space="preserve"> by the existence of more rivers and water reservoirs that create an enabling environment for diarrhoeal disease to spread among the population. Perhaps, this could be the reason for the high prevalence of ARI and CDD within the Barisal region.</w:t>
        </w:r>
      </w:ins>
      <w:ins w:id="318" w:author="DELL" w:date="2022-07-26T00:52:00Z">
        <w:r w:rsidR="0008091F" w:rsidRPr="0008091F">
          <w:t xml:space="preserve"> </w:t>
        </w:r>
        <w:r w:rsidR="0008091F" w:rsidRPr="0008091F">
          <w:rPr>
            <w:rFonts w:ascii="Times New Roman" w:hAnsi="Times New Roman" w:cs="Times New Roman"/>
            <w:sz w:val="24"/>
            <w:szCs w:val="24"/>
          </w:rPr>
          <w:t>This could be because these regions, especially in Barisal, Dhaka, and Chittagong, divisions have more rivers, water reservoirs, natural hazards, and densely populated areas than the other areas; however, most of the slums are located in Dhaka and Chittagong regions, which are already proven to be at high risk for diarrheal-related illnesses because of the poor sanitation system and lack of potable water</w:t>
        </w:r>
        <w:r w:rsidR="0008091F">
          <w:rPr>
            <w:rFonts w:ascii="Times New Roman" w:hAnsi="Times New Roman" w:cs="Times New Roman"/>
            <w:sz w:val="24"/>
            <w:szCs w:val="24"/>
          </w:rPr>
          <w:t xml:space="preserve"> </w:t>
        </w:r>
      </w:ins>
      <w:ins w:id="319" w:author="Mohammad Nayeem Hasan" w:date="2022-07-26T03:09:00Z">
        <w:r w:rsidR="004B54C5">
          <w:rPr>
            <w:rFonts w:ascii="Times New Roman" w:hAnsi="Times New Roman" w:cs="Times New Roman"/>
            <w:sz w:val="24"/>
            <w:szCs w:val="24"/>
          </w:rPr>
          <w:fldChar w:fldCharType="begin" w:fldLock="1"/>
        </w:r>
      </w:ins>
      <w:r w:rsidR="004B54C5">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ins w:id="320" w:author="Mohammad Nayeem Hasan" w:date="2022-07-26T03:09:00Z">
        <w:r w:rsidR="004B54C5">
          <w:rPr>
            <w:rFonts w:ascii="Times New Roman" w:hAnsi="Times New Roman" w:cs="Times New Roman"/>
            <w:sz w:val="24"/>
            <w:szCs w:val="24"/>
          </w:rPr>
          <w:fldChar w:fldCharType="separate"/>
        </w:r>
        <w:r w:rsidR="004B54C5" w:rsidRPr="00DE079D">
          <w:rPr>
            <w:rFonts w:ascii="Times New Roman" w:hAnsi="Times New Roman" w:cs="Times New Roman"/>
            <w:noProof/>
            <w:sz w:val="24"/>
            <w:szCs w:val="24"/>
            <w:vertAlign w:val="superscript"/>
          </w:rPr>
          <w:t>21</w:t>
        </w:r>
        <w:r w:rsidR="004B54C5">
          <w:rPr>
            <w:rFonts w:ascii="Times New Roman" w:hAnsi="Times New Roman" w:cs="Times New Roman"/>
            <w:sz w:val="24"/>
            <w:szCs w:val="24"/>
          </w:rPr>
          <w:fldChar w:fldCharType="end"/>
        </w:r>
        <w:r w:rsidR="004B54C5" w:rsidRPr="00DC0ECE">
          <w:rPr>
            <w:rFonts w:ascii="Times New Roman" w:hAnsi="Times New Roman" w:cs="Times New Roman"/>
            <w:sz w:val="24"/>
            <w:szCs w:val="24"/>
          </w:rPr>
          <w:t xml:space="preserve"> </w:t>
        </w:r>
      </w:ins>
      <w:ins w:id="321" w:author="DELL" w:date="2022-07-26T00:52:00Z">
        <w:del w:id="322" w:author="Mohammad Nayeem Hasan" w:date="2022-07-26T03:07:00Z">
          <w:r w:rsidR="0008091F" w:rsidDel="00DE079D">
            <w:rPr>
              <w:rFonts w:ascii="Times New Roman" w:hAnsi="Times New Roman" w:cs="Times New Roman"/>
              <w:sz w:val="24"/>
              <w:szCs w:val="24"/>
            </w:rPr>
            <w:delText>(</w:delText>
          </w:r>
          <w:r w:rsidR="0008091F" w:rsidRPr="0008091F" w:rsidDel="00DE079D">
            <w:rPr>
              <w:rFonts w:ascii="Times New Roman" w:hAnsi="Times New Roman" w:cs="Times New Roman"/>
              <w:sz w:val="24"/>
              <w:szCs w:val="24"/>
            </w:rPr>
            <w:delText>https://www.ncbi.nlm.nih.gov/pmc/articles/PMC5308522/</w:delText>
          </w:r>
          <w:r w:rsidR="0008091F" w:rsidDel="00DE079D">
            <w:rPr>
              <w:rFonts w:ascii="Times New Roman" w:hAnsi="Times New Roman" w:cs="Times New Roman"/>
              <w:sz w:val="24"/>
              <w:szCs w:val="24"/>
            </w:rPr>
            <w:delText>)</w:delText>
          </w:r>
        </w:del>
        <w:r w:rsidR="0008091F" w:rsidRPr="0008091F">
          <w:rPr>
            <w:rFonts w:ascii="Times New Roman" w:hAnsi="Times New Roman" w:cs="Times New Roman"/>
            <w:sz w:val="24"/>
            <w:szCs w:val="24"/>
          </w:rPr>
          <w:t>.</w:t>
        </w:r>
      </w:ins>
    </w:p>
    <w:p w14:paraId="628F68D6" w14:textId="0576A097" w:rsidR="00306706" w:rsidRPr="00E37857" w:rsidRDefault="00C26D2A" w:rsidP="00306706">
      <w:pPr>
        <w:spacing w:line="360" w:lineRule="auto"/>
        <w:ind w:firstLine="720"/>
        <w:rPr>
          <w:ins w:id="323" w:author="DELL" w:date="2022-07-26T01:40:00Z"/>
          <w:rFonts w:ascii="Times New Roman" w:hAnsi="Times New Roman" w:cs="Times New Roman"/>
          <w:sz w:val="24"/>
          <w:szCs w:val="24"/>
        </w:rPr>
      </w:pPr>
      <w:ins w:id="324" w:author="DELL" w:date="2022-07-05T00:09:00Z">
        <w:r>
          <w:rPr>
            <w:rFonts w:ascii="Times New Roman" w:hAnsi="Times New Roman" w:cs="Times New Roman"/>
            <w:sz w:val="24"/>
            <w:szCs w:val="24"/>
          </w:rPr>
          <w:t xml:space="preserve">In this study, </w:t>
        </w:r>
      </w:ins>
      <w:ins w:id="325" w:author="DELL" w:date="2022-07-04T23:51:00Z">
        <w:r>
          <w:rPr>
            <w:rFonts w:ascii="Times New Roman" w:hAnsi="Times New Roman" w:cs="Times New Roman"/>
            <w:sz w:val="24"/>
            <w:szCs w:val="24"/>
          </w:rPr>
          <w:t>t</w:t>
        </w:r>
        <w:r w:rsidR="00B17A6E" w:rsidRPr="00B17A6E">
          <w:rPr>
            <w:rFonts w:ascii="Times New Roman" w:hAnsi="Times New Roman" w:cs="Times New Roman"/>
            <w:sz w:val="24"/>
            <w:szCs w:val="24"/>
          </w:rPr>
          <w:t xml:space="preserve">he incidence of E coli diarrhea is clearly related to </w:t>
        </w:r>
      </w:ins>
      <w:ins w:id="326" w:author="DELL" w:date="2022-07-05T00:10:00Z">
        <w:r>
          <w:rPr>
            <w:rFonts w:ascii="Times New Roman" w:hAnsi="Times New Roman" w:cs="Times New Roman"/>
            <w:sz w:val="24"/>
            <w:szCs w:val="24"/>
          </w:rPr>
          <w:t xml:space="preserve">wealth status, education of mother, </w:t>
        </w:r>
      </w:ins>
      <w:ins w:id="327" w:author="DELL" w:date="2022-07-04T23:51:00Z">
        <w:r w:rsidR="00B17A6E" w:rsidRPr="00B17A6E">
          <w:rPr>
            <w:rFonts w:ascii="Times New Roman" w:hAnsi="Times New Roman" w:cs="Times New Roman"/>
            <w:sz w:val="24"/>
            <w:szCs w:val="24"/>
          </w:rPr>
          <w:t>hygiene, general sanitation, and the opportu</w:t>
        </w:r>
        <w:r w:rsidR="006303A8">
          <w:rPr>
            <w:rFonts w:ascii="Times New Roman" w:hAnsi="Times New Roman" w:cs="Times New Roman"/>
            <w:sz w:val="24"/>
            <w:szCs w:val="24"/>
          </w:rPr>
          <w:t xml:space="preserve">nity for contact. </w:t>
        </w:r>
      </w:ins>
      <w:ins w:id="328" w:author="DELL" w:date="2022-07-26T00:49:00Z">
        <w:r w:rsidR="00DC0ECE" w:rsidRPr="00DC0ECE">
          <w:rPr>
            <w:rFonts w:ascii="Times New Roman" w:hAnsi="Times New Roman" w:cs="Times New Roman"/>
            <w:sz w:val="24"/>
            <w:szCs w:val="24"/>
          </w:rPr>
          <w:t>Begum and her colleagues also reported a higher diarrhoeal prevalence among children aged below 5 years in the similar setting and found that water, sanitation and hygiene education to the mothers was effective to r</w:t>
        </w:r>
        <w:r w:rsidR="00DC0ECE">
          <w:rPr>
            <w:rFonts w:ascii="Times New Roman" w:hAnsi="Times New Roman" w:cs="Times New Roman"/>
            <w:sz w:val="24"/>
            <w:szCs w:val="24"/>
          </w:rPr>
          <w:t xml:space="preserve">educe the burden of diarrhea </w:t>
        </w:r>
      </w:ins>
      <w:ins w:id="329" w:author="Mohammad Nayeem Hasan" w:date="2022-07-26T03:11:00Z">
        <w:r w:rsidR="004B54C5">
          <w:rPr>
            <w:rFonts w:ascii="Times New Roman" w:hAnsi="Times New Roman" w:cs="Times New Roman"/>
            <w:sz w:val="24"/>
            <w:szCs w:val="24"/>
          </w:rPr>
          <w:fldChar w:fldCharType="begin" w:fldLock="1"/>
        </w:r>
      </w:ins>
      <w:r w:rsidR="004B54C5">
        <w:rPr>
          <w:rFonts w:ascii="Times New Roman" w:hAnsi="Times New Roman" w:cs="Times New Roman"/>
          <w:sz w:val="24"/>
          <w:szCs w:val="24"/>
        </w:rPr>
        <w:instrText>ADDIN CSL_CITATION {"citationItems":[{"id":"ITEM-1","itemData":{"DOI":"10.1007/S42399-020-00405-X","ISSN":"2523-8973","abstract":"Diarrhea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settings.","author":[{"dropping-particle":"","family":"Begum","given":"Musammet Rasheda","non-dropping-particle":"","parse-names":false,"suffix":""},{"dropping-particle":"","family":"Banna","given":"Md. Hasan","non-dropping-particle":"Al","parse-names":false,"suffix":""},{"dropping-particle":"","family":"Akter","given":"Sumaiya","non-dropping-particle":"","parse-names":false,"suffix":""},{"dropping-particle":"","family":"Kundu","given":"Satyajit","non-dropping-particle":"","parse-names":false,"suffix":""},{"dropping-particle":"","family":"Sayeed","given":"Abu","non-dropping-particle":"","parse-names":false,"suffix":""},{"dropping-particle":"","family":"Hassan","given":"Md. Nazmul","non-dropping-particle":"","parse-names":false,"suffix":""},{"dropping-particle":"","family":"Chowdhury","given":"Sukanta","non-dropping-particle":"","parse-names":false,"suffix":""},{"dropping-particle":"","family":"Khan","given":"Md Shafiqul Islam","non-dropping-particle":"","parse-names":false,"suffix":""}],"container-title":"SN Comprehensive Clinical Medicine 2020 2:8","id":"ITEM-1","issue":"8","issued":{"date-parts":[["2020","7","15"]]},"page":"1158-1162","publisher":"Springer","title":"Effectiveness of WASH Education to Prevent Diarrhea among Children under five in a Community of Patuakhali, Bangladesh","type":"article-journal","volume":"2"},"uris":["http://www.mendeley.com/documents/?uuid=b4b20cac-5381-3107-b9a5-302974952587"]}],"mendeley":{"formattedCitation":"&lt;sup&gt;35&lt;/sup&gt;","plainTextFormattedCitation":"35","previouslyFormattedCitation":"&lt;sup&gt;35&lt;/sup&gt;"},"properties":{"noteIndex":0},"schema":"https://github.com/citation-style-language/schema/raw/master/csl-citation.json"}</w:instrText>
      </w:r>
      <w:r w:rsidR="004B54C5">
        <w:rPr>
          <w:rFonts w:ascii="Times New Roman" w:hAnsi="Times New Roman" w:cs="Times New Roman"/>
          <w:sz w:val="24"/>
          <w:szCs w:val="24"/>
        </w:rPr>
        <w:fldChar w:fldCharType="separate"/>
      </w:r>
      <w:r w:rsidR="004B54C5" w:rsidRPr="004B54C5">
        <w:rPr>
          <w:rFonts w:ascii="Times New Roman" w:hAnsi="Times New Roman" w:cs="Times New Roman"/>
          <w:noProof/>
          <w:sz w:val="24"/>
          <w:szCs w:val="24"/>
          <w:vertAlign w:val="superscript"/>
        </w:rPr>
        <w:t>35</w:t>
      </w:r>
      <w:ins w:id="330" w:author="Mohammad Nayeem Hasan" w:date="2022-07-26T03:11:00Z">
        <w:r w:rsidR="004B54C5">
          <w:rPr>
            <w:rFonts w:ascii="Times New Roman" w:hAnsi="Times New Roman" w:cs="Times New Roman"/>
            <w:sz w:val="24"/>
            <w:szCs w:val="24"/>
          </w:rPr>
          <w:fldChar w:fldCharType="end"/>
        </w:r>
      </w:ins>
      <w:ins w:id="331" w:author="DELL" w:date="2022-07-26T00:49:00Z">
        <w:del w:id="332" w:author="Mohammad Nayeem Hasan" w:date="2022-07-26T03:10:00Z">
          <w:r w:rsidR="00DC0ECE" w:rsidDel="004B54C5">
            <w:rPr>
              <w:rFonts w:ascii="Times New Roman" w:hAnsi="Times New Roman" w:cs="Times New Roman"/>
              <w:sz w:val="24"/>
              <w:szCs w:val="24"/>
            </w:rPr>
            <w:delText>(</w:delText>
          </w:r>
        </w:del>
        <w:del w:id="333" w:author="Mohammad Nayeem Hasan" w:date="2022-07-26T03:09:00Z">
          <w:r w:rsidR="00DC0ECE" w:rsidRPr="00DC0ECE" w:rsidDel="004B54C5">
            <w:rPr>
              <w:rFonts w:ascii="Times New Roman" w:hAnsi="Times New Roman" w:cs="Times New Roman"/>
              <w:sz w:val="24"/>
              <w:szCs w:val="24"/>
            </w:rPr>
            <w:delText>10.1007/s42399-020-00405-x</w:delText>
          </w:r>
          <w:r w:rsidR="00DC0ECE" w:rsidDel="004B54C5">
            <w:rPr>
              <w:rFonts w:ascii="Times New Roman" w:hAnsi="Times New Roman" w:cs="Times New Roman"/>
              <w:sz w:val="24"/>
              <w:szCs w:val="24"/>
            </w:rPr>
            <w:delText>)</w:delText>
          </w:r>
        </w:del>
        <w:r w:rsidR="00DC0ECE">
          <w:rPr>
            <w:rFonts w:ascii="Times New Roman" w:hAnsi="Times New Roman" w:cs="Times New Roman"/>
            <w:sz w:val="24"/>
            <w:szCs w:val="24"/>
          </w:rPr>
          <w:t xml:space="preserve">. </w:t>
        </w:r>
      </w:ins>
      <w:ins w:id="334" w:author="DELL" w:date="2022-07-26T00:56:00Z">
        <w:r w:rsidR="0008091F">
          <w:rPr>
            <w:rFonts w:ascii="Times New Roman" w:hAnsi="Times New Roman" w:cs="Times New Roman"/>
            <w:sz w:val="24"/>
            <w:szCs w:val="24"/>
          </w:rPr>
          <w:t>H</w:t>
        </w:r>
        <w:r w:rsidR="0008091F" w:rsidRPr="0008091F">
          <w:rPr>
            <w:rFonts w:ascii="Times New Roman" w:hAnsi="Times New Roman" w:cs="Times New Roman"/>
            <w:sz w:val="24"/>
            <w:szCs w:val="24"/>
          </w:rPr>
          <w:t>igher parental educational levels have great importance in the prevention and control of morbidity because knowledge about prevention and promotional activities reduces the risk of infectious diseases in children of educated parents</w:t>
        </w:r>
      </w:ins>
      <w:ins w:id="335" w:author="DELL" w:date="2022-07-26T00:59:00Z">
        <w:r w:rsidR="00BF2870">
          <w:rPr>
            <w:rFonts w:ascii="Times New Roman" w:hAnsi="Times New Roman" w:cs="Times New Roman"/>
            <w:sz w:val="24"/>
            <w:szCs w:val="24"/>
          </w:rPr>
          <w:t xml:space="preserve"> </w:t>
        </w:r>
      </w:ins>
      <w:ins w:id="336" w:author="Mohammad Nayeem Hasan" w:date="2022-07-26T03:13:00Z">
        <w:r w:rsidR="004B54C5">
          <w:rPr>
            <w:rFonts w:ascii="Times New Roman" w:hAnsi="Times New Roman" w:cs="Times New Roman"/>
            <w:sz w:val="24"/>
            <w:szCs w:val="24"/>
          </w:rPr>
          <w:fldChar w:fldCharType="begin" w:fldLock="1"/>
        </w:r>
      </w:ins>
      <w:r w:rsidR="00481BD3">
        <w:rPr>
          <w:rFonts w:ascii="Times New Roman" w:hAnsi="Times New Roman" w:cs="Times New Roman"/>
          <w:sz w:val="24"/>
          <w:szCs w:val="24"/>
        </w:rPr>
        <w:instrText>ADDIN CSL_CITATION {"citationItems":[{"id":"ITEM-1","itemData":{"DOI":"10.4269/AJTMH.14-0057","ISSN":"00029637","PMID":"25311693","abstract":"This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prevention.","author":[{"dropping-particle":"","family":"George","given":"Christine Marie","non-dropping-particle":"","parse-names":false,"suffix":""},{"dropping-particle":"","family":"Perin","given":"Jamie","non-dropping-particle":"","parse-names":false,"suffix":""},{"dropping-particle":"","family":"Calani","given":"Karen J.Neiswender","non-dropping-particle":"De","parse-names":false,"suffix":""},{"dropping-particle":"","family":"Norman","given":"W. Ray","non-dropping-particle":"","parse-names":false,"suffix":""},{"dropping-particle":"","family":"Perry","given":"Henry","non-dropping-particle":"","parse-names":false,"suffix":""},{"dropping-particle":"","family":"Davis","given":"Thomas P.","non-dropping-particle":"","parse-names":false,"suffix":""},{"dropping-particle":"","family":"Lindquist","given":"Erik D.","non-dropping-particle":"","parse-names":false,"suffix":""}],"container-title":"The American Journal of Tropical Medicine and Hygiene","id":"ITEM-1","issue":"6","issued":{"date-parts":[["2014","12","12"]]},"page":"1190","publisher":"The American Society of Tropical Medicine and Hygiene","title":"Risk Factors for Diarrhea in Children under Five Years of Age Residing in Peri-urban Communities in Cochabamba, Bolivia","type":"article-journal","volume":"91"},"uris":["http://www.mendeley.com/documents/?uuid=16ae3d2d-98e2-371c-bd6a-381b3e61c3fc"]},{"id":"ITEM-2","itemData":{"DOI":"10.1177/156482651103200204","ISSN":"0379-5721","PMID":"22164972","abstract":"Background: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University.","author":[{"dropping-particle":"","family":"Tavares MacHado","given":"Márcia Maria","non-dropping-particle":"","parse-names":false,"suffix":""},{"dropping-particle":"","family":"Lindsay","given":"Ana Cristina","non-dropping-particle":"","parse-names":false,"suffix":""},{"dropping-particle":"","family":"Mota","given":"Gabriela Maia","non-dropping-particle":"","parse-names":false,"suffix":""},{"dropping-particle":"","family":"Moura Arruda","given":"Carlos André","non-dropping-particle":"","parse-names":false,"suffix":""},{"dropping-particle":"","family":"Freitas Do Amaral","given":"João Joaquim","non-dropping-particle":"","parse-names":false,"suffix":""},{"dropping-particle":"","family":"Forsberg","given":"Birger Carl","non-dropping-particle":"","parse-names":false,"suffix":""}],"container-title":"Food and nutrition bulletin","id":"ITEM-2","issue":"2","issued":{"date-parts":[["2011"]]},"page":"103-111","publisher":"Food Nutr Bull","title":"A community perspective on changes in health related to diarrhea in northeastern Brazil","type":"article-journal","volume":"32"},"uris":["http://www.mendeley.com/documents/?uuid=ce0655e7-301d-3bd9-ba23-3ae4ed4896df"]}],"mendeley":{"formattedCitation":"&lt;sup&gt;36,37&lt;/sup&gt;","plainTextFormattedCitation":"36,37","previouslyFormattedCitation":"&lt;sup&gt;36,37&lt;/sup&gt;"},"properties":{"noteIndex":0},"schema":"https://github.com/citation-style-language/schema/raw/master/csl-citation.json"}</w:instrText>
      </w:r>
      <w:r w:rsidR="004B54C5">
        <w:rPr>
          <w:rFonts w:ascii="Times New Roman" w:hAnsi="Times New Roman" w:cs="Times New Roman"/>
          <w:sz w:val="24"/>
          <w:szCs w:val="24"/>
        </w:rPr>
        <w:fldChar w:fldCharType="separate"/>
      </w:r>
      <w:r w:rsidR="004B54C5" w:rsidRPr="004B54C5">
        <w:rPr>
          <w:rFonts w:ascii="Times New Roman" w:hAnsi="Times New Roman" w:cs="Times New Roman"/>
          <w:noProof/>
          <w:sz w:val="24"/>
          <w:szCs w:val="24"/>
          <w:vertAlign w:val="superscript"/>
        </w:rPr>
        <w:t>36,37</w:t>
      </w:r>
      <w:ins w:id="337" w:author="Mohammad Nayeem Hasan" w:date="2022-07-26T03:13:00Z">
        <w:r w:rsidR="004B54C5">
          <w:rPr>
            <w:rFonts w:ascii="Times New Roman" w:hAnsi="Times New Roman" w:cs="Times New Roman"/>
            <w:sz w:val="24"/>
            <w:szCs w:val="24"/>
          </w:rPr>
          <w:fldChar w:fldCharType="end"/>
        </w:r>
        <w:r w:rsidR="004B54C5">
          <w:rPr>
            <w:rFonts w:ascii="Times New Roman" w:hAnsi="Times New Roman" w:cs="Times New Roman"/>
            <w:sz w:val="24"/>
            <w:szCs w:val="24"/>
          </w:rPr>
          <w:t>.</w:t>
        </w:r>
      </w:ins>
      <w:ins w:id="338" w:author="DELL" w:date="2022-07-26T00:59:00Z">
        <w:del w:id="339" w:author="Mohammad Nayeem Hasan" w:date="2022-07-26T03:12:00Z">
          <w:r w:rsidR="00BF2870" w:rsidDel="004B54C5">
            <w:rPr>
              <w:rFonts w:ascii="Times New Roman" w:hAnsi="Times New Roman" w:cs="Times New Roman"/>
              <w:sz w:val="24"/>
              <w:szCs w:val="24"/>
            </w:rPr>
            <w:delText>(</w:delText>
          </w:r>
        </w:del>
        <w:del w:id="340" w:author="Mohammad Nayeem Hasan" w:date="2022-07-26T03:11:00Z">
          <w:r w:rsidR="00BF2870" w:rsidRPr="00BF2870" w:rsidDel="004B54C5">
            <w:rPr>
              <w:rFonts w:ascii="Times New Roman" w:hAnsi="Times New Roman" w:cs="Times New Roman"/>
              <w:sz w:val="24"/>
              <w:szCs w:val="24"/>
            </w:rPr>
            <w:delText>Maria M, Machado T, Lindsay AC, et al. A community perspective on changes in health related to diarrhea in northeastern Brazil. Food Nutr Bull. 2011;32:103-111</w:delText>
          </w:r>
          <w:r w:rsidR="00BF2870" w:rsidDel="004B54C5">
            <w:rPr>
              <w:rFonts w:ascii="Times New Roman" w:hAnsi="Times New Roman" w:cs="Times New Roman"/>
              <w:sz w:val="24"/>
              <w:szCs w:val="24"/>
            </w:rPr>
            <w:delText xml:space="preserve"> </w:delText>
          </w:r>
        </w:del>
        <w:del w:id="341" w:author="Mohammad Nayeem Hasan" w:date="2022-07-26T03:12:00Z">
          <w:r w:rsidR="00BF2870" w:rsidDel="004B54C5">
            <w:rPr>
              <w:rFonts w:ascii="Times New Roman" w:hAnsi="Times New Roman" w:cs="Times New Roman"/>
              <w:sz w:val="24"/>
              <w:szCs w:val="24"/>
            </w:rPr>
            <w:delText xml:space="preserve">and </w:delText>
          </w:r>
        </w:del>
      </w:ins>
      <w:ins w:id="342" w:author="DELL" w:date="2022-07-26T01:00:00Z">
        <w:del w:id="343" w:author="Mohammad Nayeem Hasan" w:date="2022-07-26T03:12:00Z">
          <w:r w:rsidR="00BF2870" w:rsidRPr="00BF2870" w:rsidDel="004B54C5">
            <w:rPr>
              <w:rFonts w:ascii="Times New Roman" w:hAnsi="Times New Roman" w:cs="Times New Roman"/>
              <w:sz w:val="24"/>
              <w:szCs w:val="24"/>
            </w:rPr>
            <w:delText>George CM, Perin J, De Calani KJN, et al. Risk factors for diarrhea in children under five years of age residing in Peri-urban Communities in Cochabamba, Bolivia. Am J Trop Med Hyg. 2014;91:1190-1196</w:delText>
          </w:r>
        </w:del>
      </w:ins>
      <w:ins w:id="344" w:author="DELL" w:date="2022-07-26T00:59:00Z">
        <w:del w:id="345" w:author="Mohammad Nayeem Hasan" w:date="2022-07-26T03:12:00Z">
          <w:r w:rsidR="00BF2870" w:rsidDel="004B54C5">
            <w:rPr>
              <w:rFonts w:ascii="Times New Roman" w:hAnsi="Times New Roman" w:cs="Times New Roman"/>
              <w:sz w:val="24"/>
              <w:szCs w:val="24"/>
            </w:rPr>
            <w:delText>)</w:delText>
          </w:r>
        </w:del>
      </w:ins>
      <w:ins w:id="346" w:author="DELL" w:date="2022-07-26T00:56:00Z">
        <w:r w:rsidR="0008091F" w:rsidRPr="0008091F">
          <w:rPr>
            <w:rFonts w:ascii="Times New Roman" w:hAnsi="Times New Roman" w:cs="Times New Roman"/>
            <w:sz w:val="24"/>
            <w:szCs w:val="24"/>
          </w:rPr>
          <w:t xml:space="preserve"> However, in Bangladesh, it was found that higher educational levels are also associated with improved toilet facilities in both rural and urban settings, which means better access to sanitation and hygiene in the household</w:t>
        </w:r>
      </w:ins>
      <w:ins w:id="347" w:author="Mohammad Nayeem Hasan" w:date="2022-07-26T03:13:00Z">
        <w:r w:rsidR="004B54C5">
          <w:rPr>
            <w:rFonts w:ascii="Times New Roman" w:hAnsi="Times New Roman" w:cs="Times New Roman"/>
            <w:sz w:val="24"/>
            <w:szCs w:val="24"/>
          </w:rPr>
          <w:t xml:space="preserve"> </w:t>
        </w:r>
      </w:ins>
      <w:ins w:id="348" w:author="Mohammad Nayeem Hasan" w:date="2022-07-26T03:14:00Z">
        <w:r w:rsidR="00481BD3">
          <w:rPr>
            <w:rFonts w:ascii="Times New Roman" w:hAnsi="Times New Roman" w:cs="Times New Roman"/>
            <w:sz w:val="24"/>
            <w:szCs w:val="24"/>
          </w:rPr>
          <w:fldChar w:fldCharType="begin" w:fldLock="1"/>
        </w:r>
      </w:ins>
      <w:r w:rsidR="00481BD3">
        <w:rPr>
          <w:rFonts w:ascii="Times New Roman" w:hAnsi="Times New Roman" w:cs="Times New Roman"/>
          <w:sz w:val="24"/>
          <w:szCs w:val="24"/>
        </w:rPr>
        <w:instrText>ADDIN CSL_CITATION {"citationItems":[{"id":"ITEM-1","itemData":{"DOI":"10.1186/1471-2334-14-440","ISSN":"14712334","PMID":"25127553","abstract":"Background: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settings.","author":[{"dropping-particle":"V.","family":"Colombara","given":"Danny","non-dropping-particle":"","parse-names":false,"suffix":""},{"dropping-particle":"","family":"Faruque","given":"Abu S.G.","non-dropping-particle":"","parse-names":false,"suffix":""},{"dropping-particle":"","family":"Cowgill","given":"Karen D.","non-dropping-particle":"","parse-names":false,"suffix":""},{"dropping-particle":"","family":"Mayer","given":"Jonathan D.","non-dropping-particle":"","parse-names":false,"suffix":""}],"container-title":"BMC Infectious Diseases","id":"ITEM-1","issue":"1","issued":{"date-parts":[["2014","8","15"]]},"publisher":"BioMed Central","title":"Risk factors for diarrhea hospitalization in Bangladesh, 2000–2008: a case-case study of cholera and shigellosis","type":"article-journal","volume":"14"},"uris":["http://www.mendeley.com/documents/?uuid=fabd9e82-608c-36a9-a84f-6061f4960625"]}],"mendeley":{"formattedCitation":"&lt;sup&gt;38&lt;/sup&gt;","plainTextFormattedCitation":"38","previouslyFormattedCitation":"&lt;sup&gt;38&lt;/sup&gt;"},"properties":{"noteIndex":0},"schema":"https://github.com/citation-style-language/schema/raw/master/csl-citation.json"}</w:instrText>
      </w:r>
      <w:r w:rsidR="00481BD3">
        <w:rPr>
          <w:rFonts w:ascii="Times New Roman" w:hAnsi="Times New Roman" w:cs="Times New Roman"/>
          <w:sz w:val="24"/>
          <w:szCs w:val="24"/>
        </w:rPr>
        <w:fldChar w:fldCharType="separate"/>
      </w:r>
      <w:r w:rsidR="00481BD3" w:rsidRPr="00481BD3">
        <w:rPr>
          <w:rFonts w:ascii="Times New Roman" w:hAnsi="Times New Roman" w:cs="Times New Roman"/>
          <w:noProof/>
          <w:sz w:val="24"/>
          <w:szCs w:val="24"/>
          <w:vertAlign w:val="superscript"/>
        </w:rPr>
        <w:t>38</w:t>
      </w:r>
      <w:ins w:id="349" w:author="Mohammad Nayeem Hasan" w:date="2022-07-26T03:14:00Z">
        <w:r w:rsidR="00481BD3">
          <w:rPr>
            <w:rFonts w:ascii="Times New Roman" w:hAnsi="Times New Roman" w:cs="Times New Roman"/>
            <w:sz w:val="24"/>
            <w:szCs w:val="24"/>
          </w:rPr>
          <w:fldChar w:fldCharType="end"/>
        </w:r>
      </w:ins>
      <w:ins w:id="350" w:author="DELL" w:date="2022-07-26T01:00:00Z">
        <w:del w:id="351" w:author="Mohammad Nayeem Hasan" w:date="2022-07-26T03:13:00Z">
          <w:r w:rsidR="00BF2870" w:rsidDel="004B54C5">
            <w:rPr>
              <w:rFonts w:ascii="Times New Roman" w:hAnsi="Times New Roman" w:cs="Times New Roman"/>
              <w:sz w:val="24"/>
              <w:szCs w:val="24"/>
            </w:rPr>
            <w:delText xml:space="preserve"> (</w:delText>
          </w:r>
          <w:r w:rsidR="00BF2870" w:rsidRPr="00BF2870" w:rsidDel="004B54C5">
            <w:rPr>
              <w:rFonts w:ascii="Times New Roman" w:hAnsi="Times New Roman" w:cs="Times New Roman"/>
              <w:sz w:val="24"/>
              <w:szCs w:val="24"/>
            </w:rPr>
            <w:delText>Colombara DV, Faruque ASG, Cowgill KD, Mayer JD. Risk factors for diarrhea hospitalization in Bangladesh, 2000-2008: a case-case study of cholera and shigellos</w:delText>
          </w:r>
          <w:r w:rsidR="00BF2870" w:rsidDel="004B54C5">
            <w:rPr>
              <w:rFonts w:ascii="Times New Roman" w:hAnsi="Times New Roman" w:cs="Times New Roman"/>
              <w:sz w:val="24"/>
              <w:szCs w:val="24"/>
            </w:rPr>
            <w:delText>is. BMC Infect Dis. 2014;14:440)</w:delText>
          </w:r>
        </w:del>
      </w:ins>
      <w:ins w:id="352" w:author="DELL" w:date="2022-07-26T00:56:00Z">
        <w:r w:rsidR="0008091F" w:rsidRPr="0008091F">
          <w:rPr>
            <w:rFonts w:ascii="Times New Roman" w:hAnsi="Times New Roman" w:cs="Times New Roman"/>
            <w:sz w:val="24"/>
            <w:szCs w:val="24"/>
          </w:rPr>
          <w:t xml:space="preserve">. </w:t>
        </w:r>
      </w:ins>
      <w:ins w:id="353" w:author="DELL" w:date="2022-07-26T01:28:00Z">
        <w:r w:rsidR="00415D3E" w:rsidRPr="00415D3E">
          <w:rPr>
            <w:rFonts w:ascii="Times New Roman" w:hAnsi="Times New Roman" w:cs="Times New Roman"/>
            <w:sz w:val="24"/>
            <w:szCs w:val="24"/>
          </w:rPr>
          <w:t>Consistent with other studies in Bangladesh, we found that the provision of an improved sanitation facilities reduced the prevalence of childhood diarrh</w:t>
        </w:r>
        <w:r w:rsidR="00415D3E">
          <w:rPr>
            <w:rFonts w:ascii="Times New Roman" w:hAnsi="Times New Roman" w:cs="Times New Roman"/>
            <w:sz w:val="24"/>
            <w:szCs w:val="24"/>
          </w:rPr>
          <w:t xml:space="preserve">ea among under five children </w:t>
        </w:r>
      </w:ins>
      <w:ins w:id="354" w:author="Mohammad Nayeem Hasan" w:date="2022-07-26T03:18:00Z">
        <w:r w:rsidR="00481BD3">
          <w:rPr>
            <w:rFonts w:ascii="Times New Roman" w:hAnsi="Times New Roman" w:cs="Times New Roman"/>
            <w:sz w:val="24"/>
            <w:szCs w:val="24"/>
          </w:rPr>
          <w:fldChar w:fldCharType="begin" w:fldLock="1"/>
        </w:r>
      </w:ins>
      <w:r w:rsidR="00610057">
        <w:rPr>
          <w:rFonts w:ascii="Times New Roman" w:hAnsi="Times New Roman" w:cs="Times New Roman"/>
          <w:sz w:val="24"/>
          <w:szCs w:val="24"/>
        </w:rPr>
        <w:instrText>ADDIN CSL_CITATION {"citationItems":[{"id":"ITEM-1","itemData":{"DOI":"10.1371/JOURNAL.PONE.0210433","ISBN":"1111111111","ISSN":"1932-6203","PMID":"30629689","abstract":"Background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recommended.","author":[{"dropping-particle":"","family":"Sultana","given":"Marufa","non-dropping-particle":"","parse-names":false,"suffix":""},{"dropping-particle":"","family":"Sarker","given":"Abdur Razzaque","non-dropping-particle":"","parse-names":false,"suffix":""},{"dropping-particle":"","family":"Sheikh","given":"Nurnabi","non-dropping-particle":"","parse-names":false,"suffix":""},{"dropping-particle":"","family":"Akram","given":"Raisul","non-dropping-particle":"","parse-names":false,"suffix":""},{"dropping-particle":"","family":"Ali","given":"Nausad","non-dropping-particle":"","parse-names":false,"suffix":""},{"dropping-particle":"","family":"Mahumud","given":"Rashidul Alam","non-dropping-particle":"","parse-names":false,"suffix":""},{"dropping-particle":"","family":"Alam","given":"Nur Haque","non-dropping-particle":"","parse-names":false,"suffix":""}],"container-title":"PLOS ONE","id":"ITEM-1","issue":"1","issued":{"date-parts":[["2019","1","1"]]},"page":"e0210433","publisher":"Public Library of Science","title":"Prevalence, determinants and health care-seeking behavior of childhood acute respiratory tract infections in Bangladesh","type":"article-journal","volume":"14"},"uris":["http://www.mendeley.com/documents/?uuid=e6502343-5fb3-3e37-8713-d3aa2bea3030"]},{"id":"ITEM-2","itemData":{"DOI":"10.1136/BMJOPEN-2016-015019","ISSN":"2044-6055","PMID":"28615269","abstract":"Objectives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realised.","author":[{"dropping-particle":"","family":"Hasan","given":"Md Masud","non-dropping-particle":"","parse-names":false,"suffix":""},{"dropping-particle":"","family":"Richardson","given":"Alice","non-dropping-particle":"","parse-names":false,"suffix":""}],"container-title":"BMJ Open","id":"ITEM-2","issue":"6","issued":{"date-parts":[["2017","6","1"]]},"page":"e015019","publisher":"British Medical Journal Publishing Group","title":"How sustainable household environment and knowledge of healthy practices relate to childhood morbidity in South Asia: analysis of survey data from Bangladesh, Nepal and Pakistan","type":"article-journal","volume":"7"},"uris":["http://www.mendeley.com/documents/?uuid=a64542e4-b6d9-31bb-bf50-07d7e36628a2"]}],"mendeley":{"formattedCitation":"&lt;sup&gt;39,40&lt;/sup&gt;","plainTextFormattedCitation":"39,40","previouslyFormattedCitation":"&lt;sup&gt;39,40&lt;/sup&gt;"},"properties":{"noteIndex":0},"schema":"https://github.com/citation-style-language/schema/raw/master/csl-citation.json"}</w:instrText>
      </w:r>
      <w:r w:rsidR="00481BD3">
        <w:rPr>
          <w:rFonts w:ascii="Times New Roman" w:hAnsi="Times New Roman" w:cs="Times New Roman"/>
          <w:sz w:val="24"/>
          <w:szCs w:val="24"/>
        </w:rPr>
        <w:fldChar w:fldCharType="separate"/>
      </w:r>
      <w:r w:rsidR="00481BD3" w:rsidRPr="00481BD3">
        <w:rPr>
          <w:rFonts w:ascii="Times New Roman" w:hAnsi="Times New Roman" w:cs="Times New Roman"/>
          <w:noProof/>
          <w:sz w:val="24"/>
          <w:szCs w:val="24"/>
          <w:vertAlign w:val="superscript"/>
        </w:rPr>
        <w:t>39,40</w:t>
      </w:r>
      <w:ins w:id="355" w:author="Mohammad Nayeem Hasan" w:date="2022-07-26T03:18:00Z">
        <w:r w:rsidR="00481BD3">
          <w:rPr>
            <w:rFonts w:ascii="Times New Roman" w:hAnsi="Times New Roman" w:cs="Times New Roman"/>
            <w:sz w:val="24"/>
            <w:szCs w:val="24"/>
          </w:rPr>
          <w:fldChar w:fldCharType="end"/>
        </w:r>
      </w:ins>
      <w:ins w:id="356" w:author="DELL" w:date="2022-07-26T01:28:00Z">
        <w:del w:id="357" w:author="Mohammad Nayeem Hasan" w:date="2022-07-26T03:17:00Z">
          <w:r w:rsidR="00415D3E" w:rsidDel="00481BD3">
            <w:rPr>
              <w:rFonts w:ascii="Times New Roman" w:hAnsi="Times New Roman" w:cs="Times New Roman"/>
              <w:sz w:val="24"/>
              <w:szCs w:val="24"/>
            </w:rPr>
            <w:delText>(</w:delText>
          </w:r>
        </w:del>
      </w:ins>
      <w:ins w:id="358" w:author="DELL" w:date="2022-07-26T01:29:00Z">
        <w:del w:id="359" w:author="Mohammad Nayeem Hasan" w:date="2022-07-26T03:15:00Z">
          <w:r w:rsidR="00415D3E" w:rsidRPr="00415D3E" w:rsidDel="00481BD3">
            <w:rPr>
              <w:rFonts w:ascii="Times New Roman" w:hAnsi="Times New Roman" w:cs="Times New Roman"/>
              <w:sz w:val="24"/>
              <w:szCs w:val="24"/>
            </w:rPr>
            <w:delText>Hasan MM, Richardson A. How sustainable household environment and knowledge of healthy practices relate to childhood morbidity in South Asia: analysis of survey data from Bangladesh, Nepal and Pakistan. BMJ open. 2017;7(6):e015019.</w:delText>
          </w:r>
        </w:del>
      </w:ins>
      <w:ins w:id="360" w:author="DELL" w:date="2022-07-26T01:28:00Z">
        <w:del w:id="361" w:author="Mohammad Nayeem Hasan" w:date="2022-07-26T03:15:00Z">
          <w:r w:rsidR="00415D3E" w:rsidDel="00481BD3">
            <w:rPr>
              <w:rFonts w:ascii="Times New Roman" w:hAnsi="Times New Roman" w:cs="Times New Roman"/>
              <w:sz w:val="24"/>
              <w:szCs w:val="24"/>
            </w:rPr>
            <w:delText xml:space="preserve">, </w:delText>
          </w:r>
        </w:del>
      </w:ins>
      <w:ins w:id="362" w:author="DELL" w:date="2022-07-26T01:29:00Z">
        <w:del w:id="363" w:author="Mohammad Nayeem Hasan" w:date="2022-07-26T03:17:00Z">
          <w:r w:rsidR="00415D3E" w:rsidDel="00481BD3">
            <w:delText>Sultana M, Sarker AR, Sheikh N, Akram R, Ali N, Mahumud RA, et al. Prevalence, determinants and health care-seeking behavior of childhood acute respiratory tract infections in Bangladesh. PloS one. 2019;14(1).</w:delText>
          </w:r>
        </w:del>
      </w:ins>
      <w:ins w:id="364" w:author="DELL" w:date="2022-07-26T01:28:00Z">
        <w:del w:id="365" w:author="Mohammad Nayeem Hasan" w:date="2022-07-26T03:17:00Z">
          <w:r w:rsidR="00415D3E" w:rsidDel="00481BD3">
            <w:rPr>
              <w:rFonts w:ascii="Times New Roman" w:hAnsi="Times New Roman" w:cs="Times New Roman"/>
              <w:sz w:val="24"/>
              <w:szCs w:val="24"/>
            </w:rPr>
            <w:delText>)</w:delText>
          </w:r>
        </w:del>
        <w:r w:rsidR="00415D3E">
          <w:rPr>
            <w:rFonts w:ascii="Times New Roman" w:hAnsi="Times New Roman" w:cs="Times New Roman"/>
            <w:sz w:val="24"/>
            <w:szCs w:val="24"/>
          </w:rPr>
          <w:t>.</w:t>
        </w:r>
      </w:ins>
      <w:ins w:id="366" w:author="DELL" w:date="2022-07-26T01:40:00Z">
        <w:del w:id="367" w:author="Mohammad Nayeem Hasan" w:date="2022-07-26T03:19:00Z">
          <w:r w:rsidR="00306706" w:rsidDel="00481BD3">
            <w:rPr>
              <w:rFonts w:ascii="Times New Roman" w:hAnsi="Times New Roman" w:cs="Times New Roman"/>
              <w:sz w:val="24"/>
              <w:szCs w:val="24"/>
            </w:rPr>
            <w:delText xml:space="preserve"> </w:delText>
          </w:r>
        </w:del>
      </w:ins>
      <w:ins w:id="368" w:author="Mohammad Nayeem Hasan" w:date="2022-07-26T03:19:00Z">
        <w:r w:rsidR="00481BD3">
          <w:rPr>
            <w:rFonts w:ascii="Times New Roman" w:hAnsi="Times New Roman" w:cs="Times New Roman"/>
            <w:sz w:val="24"/>
            <w:szCs w:val="24"/>
          </w:rPr>
          <w:t xml:space="preserve"> </w:t>
        </w:r>
      </w:ins>
      <w:ins w:id="369" w:author="DELL" w:date="2022-07-26T01:40:00Z">
        <w:del w:id="370" w:author="Mohammad Nayeem Hasan" w:date="2022-07-26T03:19:00Z">
          <w:r w:rsidR="00306706" w:rsidRPr="00DB1B84" w:rsidDel="00481BD3">
            <w:rPr>
              <w:rFonts w:ascii="Times New Roman" w:hAnsi="Times New Roman" w:cs="Times New Roman"/>
              <w:sz w:val="24"/>
              <w:szCs w:val="24"/>
            </w:rPr>
            <w:delText>This study found a significant association between diarrheal disease and lack of latrine which is supported by another stu</w:delText>
          </w:r>
          <w:r w:rsidR="00306706" w:rsidDel="00481BD3">
            <w:rPr>
              <w:rFonts w:ascii="Times New Roman" w:hAnsi="Times New Roman" w:cs="Times New Roman"/>
              <w:sz w:val="24"/>
              <w:szCs w:val="24"/>
            </w:rPr>
            <w:delText>dy conducted in Derashe town [</w:delText>
          </w:r>
        </w:del>
        <w:del w:id="371" w:author="Mohammad Nayeem Hasan" w:date="2022-07-26T03:18:00Z">
          <w:r w:rsidR="00306706" w:rsidRPr="00DB1B84" w:rsidDel="00481BD3">
            <w:rPr>
              <w:rFonts w:ascii="Times New Roman" w:hAnsi="Times New Roman" w:cs="Times New Roman"/>
              <w:sz w:val="24"/>
              <w:szCs w:val="24"/>
            </w:rPr>
            <w:delText>Godana W, Mengiste B. Environmental factors associated with acute diarrhea among children under five years of age in derashe district, southern Ethiopia. Sci J Public Health. 2013;1(3):119–24.</w:delText>
          </w:r>
        </w:del>
        <w:del w:id="372" w:author="Mohammad Nayeem Hasan" w:date="2022-07-26T03:19:00Z">
          <w:r w:rsidR="00306706" w:rsidDel="00481BD3">
            <w:rPr>
              <w:rFonts w:ascii="Times New Roman" w:hAnsi="Times New Roman" w:cs="Times New Roman"/>
              <w:sz w:val="24"/>
              <w:szCs w:val="24"/>
            </w:rPr>
            <w:delText>], northwest Ethiopia [</w:delText>
          </w:r>
          <w:r w:rsidR="00306706" w:rsidRPr="00DB1B84" w:rsidDel="00481BD3">
            <w:rPr>
              <w:rFonts w:ascii="Times New Roman" w:hAnsi="Times New Roman" w:cs="Times New Roman"/>
              <w:sz w:val="24"/>
              <w:szCs w:val="24"/>
            </w:rPr>
            <w:delText>Azage M, Kumie A, Worku A, Bagtzoglou AC. Childhood diarrhea in high and low hotspot districts of Amhara region, Northwest Ethiopia: a multilevel modeling. J Health Popul Nutr. 2016;35(1):13.</w:delText>
          </w:r>
          <w:r w:rsidR="00306706" w:rsidDel="00481BD3">
            <w:rPr>
              <w:rFonts w:ascii="Times New Roman" w:hAnsi="Times New Roman" w:cs="Times New Roman"/>
              <w:sz w:val="24"/>
              <w:szCs w:val="24"/>
            </w:rPr>
            <w:delText>] and Ghana [</w:delText>
          </w:r>
          <w:r w:rsidR="00306706" w:rsidRPr="00DB1B84" w:rsidDel="00481BD3">
            <w:rPr>
              <w:rFonts w:ascii="Times New Roman" w:hAnsi="Times New Roman" w:cs="Times New Roman"/>
              <w:sz w:val="24"/>
              <w:szCs w:val="24"/>
            </w:rPr>
            <w:delText xml:space="preserve">Boadi KO, Kuitunen M. Childhood diarrheal morbidity in the Accra metropolitan area, Ghana: socio-economic, environmental and behavioral risk determinants. J Health Popul Dev Countries. 2005;7:1–13.]. </w:delText>
          </w:r>
        </w:del>
        <w:r w:rsidR="00306706" w:rsidRPr="00DB1B84">
          <w:rPr>
            <w:rFonts w:ascii="Times New Roman" w:hAnsi="Times New Roman" w:cs="Times New Roman"/>
            <w:sz w:val="24"/>
            <w:szCs w:val="24"/>
          </w:rPr>
          <w:t>The simple explanation might be that the availability of latrine reduces fecal contamination of the environment and also it reduces the chance of mechanical vectors’ access to diarrhea-causing organisms thereby reducing diarrheal disease.</w:t>
        </w:r>
      </w:ins>
    </w:p>
    <w:p w14:paraId="581867C2" w14:textId="0C0BB1B9" w:rsidR="00415D3E" w:rsidRDefault="00415D3E" w:rsidP="00415D3E">
      <w:pPr>
        <w:spacing w:line="360" w:lineRule="auto"/>
        <w:ind w:firstLine="720"/>
        <w:rPr>
          <w:ins w:id="373" w:author="DELL" w:date="2022-07-26T01:28:00Z"/>
          <w:rFonts w:ascii="Times New Roman" w:hAnsi="Times New Roman" w:cs="Times New Roman"/>
          <w:sz w:val="24"/>
          <w:szCs w:val="24"/>
        </w:rPr>
      </w:pPr>
      <w:ins w:id="374" w:author="DELL" w:date="2022-07-26T01:28:00Z">
        <w:r>
          <w:rPr>
            <w:rFonts w:ascii="Times New Roman" w:hAnsi="Times New Roman" w:cs="Times New Roman"/>
            <w:sz w:val="24"/>
            <w:szCs w:val="24"/>
          </w:rPr>
          <w:lastRenderedPageBreak/>
          <w:t xml:space="preserve"> The same finding is</w:t>
        </w:r>
        <w:r w:rsidRPr="00415D3E">
          <w:rPr>
            <w:rFonts w:ascii="Times New Roman" w:hAnsi="Times New Roman" w:cs="Times New Roman"/>
            <w:sz w:val="24"/>
            <w:szCs w:val="24"/>
          </w:rPr>
          <w:t xml:space="preserve"> also reported in previous research that that the improvement of both water and sanitation facilities were associated with a reduc</w:t>
        </w:r>
        <w:r>
          <w:rPr>
            <w:rFonts w:ascii="Times New Roman" w:hAnsi="Times New Roman" w:cs="Times New Roman"/>
            <w:sz w:val="24"/>
            <w:szCs w:val="24"/>
          </w:rPr>
          <w:t xml:space="preserve">ed risk of diarrheal disease </w:t>
        </w:r>
      </w:ins>
      <w:ins w:id="375" w:author="Mohammad Nayeem Hasan" w:date="2022-07-26T03:20:00Z">
        <w:r w:rsidR="00610057">
          <w:rPr>
            <w:rFonts w:ascii="Times New Roman" w:hAnsi="Times New Roman" w:cs="Times New Roman"/>
            <w:sz w:val="24"/>
            <w:szCs w:val="24"/>
          </w:rPr>
          <w:fldChar w:fldCharType="begin" w:fldLock="1"/>
        </w:r>
      </w:ins>
      <w:r w:rsidR="00610057">
        <w:rPr>
          <w:rFonts w:ascii="Times New Roman" w:hAnsi="Times New Roman" w:cs="Times New Roman"/>
          <w:sz w:val="24"/>
          <w:szCs w:val="24"/>
        </w:rPr>
        <w:instrText>ADDIN CSL_CITATION {"citationItems":[{"id":"ITEM-1","itemData":{"DOI":"10.1289/EHP.110-1240845","ISSN":"0091-6765","PMID":"12003760","abstract":"We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author":[{"dropping-particle":"","family":"Prüss","given":"Annette","non-dropping-particle":"","parse-names":false,"suffix":""},{"dropping-particle":"","family":"Kay","given":"David","non-dropping-particle":"","parse-names":false,"suffix":""},{"dropping-particle":"","family":"Fewtrell","given":"Lorna","non-dropping-particle":"","parse-names":false,"suffix":""},{"dropping-particle":"","family":"Bartram","given":"Jamie","non-dropping-particle":"","parse-names":false,"suffix":""}],"container-title":"Environmental health perspectives","id":"ITEM-1","issue":"5","issued":{"date-parts":[["2002","5"]]},"page":"537-542","publisher":"Environ Health Perspect","title":"Estimating the burden of disease from water, sanitation, and hygiene at a global level","type":"article-journal","volume":"110"},"uris":["http://www.mendeley.com/documents/?uuid=90b2de1b-d381-3557-acc2-b4ddcc2d9400"]}],"mendeley":{"formattedCitation":"&lt;sup&gt;41&lt;/sup&gt;","plainTextFormattedCitation":"41","previouslyFormattedCitation":"&lt;sup&gt;41&lt;/sup&gt;"},"properties":{"noteIndex":0},"schema":"https://github.com/citation-style-language/schema/raw/master/csl-citation.json"}</w:instrText>
      </w:r>
      <w:r w:rsidR="00610057">
        <w:rPr>
          <w:rFonts w:ascii="Times New Roman" w:hAnsi="Times New Roman" w:cs="Times New Roman"/>
          <w:sz w:val="24"/>
          <w:szCs w:val="24"/>
        </w:rPr>
        <w:fldChar w:fldCharType="separate"/>
      </w:r>
      <w:r w:rsidR="00610057" w:rsidRPr="00610057">
        <w:rPr>
          <w:rFonts w:ascii="Times New Roman" w:hAnsi="Times New Roman" w:cs="Times New Roman"/>
          <w:noProof/>
          <w:sz w:val="24"/>
          <w:szCs w:val="24"/>
          <w:vertAlign w:val="superscript"/>
        </w:rPr>
        <w:t>41</w:t>
      </w:r>
      <w:ins w:id="376" w:author="Mohammad Nayeem Hasan" w:date="2022-07-26T03:20:00Z">
        <w:r w:rsidR="00610057">
          <w:rPr>
            <w:rFonts w:ascii="Times New Roman" w:hAnsi="Times New Roman" w:cs="Times New Roman"/>
            <w:sz w:val="24"/>
            <w:szCs w:val="24"/>
          </w:rPr>
          <w:fldChar w:fldCharType="end"/>
        </w:r>
      </w:ins>
      <w:ins w:id="377" w:author="DELL" w:date="2022-07-26T01:28:00Z">
        <w:del w:id="378" w:author="Mohammad Nayeem Hasan" w:date="2022-07-26T03:19:00Z">
          <w:r w:rsidDel="00610057">
            <w:rPr>
              <w:rFonts w:ascii="Times New Roman" w:hAnsi="Times New Roman" w:cs="Times New Roman"/>
              <w:sz w:val="24"/>
              <w:szCs w:val="24"/>
            </w:rPr>
            <w:delText>(</w:delText>
          </w:r>
        </w:del>
      </w:ins>
      <w:ins w:id="379" w:author="DELL" w:date="2022-07-26T01:29:00Z">
        <w:del w:id="380" w:author="Mohammad Nayeem Hasan" w:date="2022-07-26T03:19:00Z">
          <w:r w:rsidRPr="00415D3E" w:rsidDel="00610057">
            <w:rPr>
              <w:rFonts w:ascii="Times New Roman" w:hAnsi="Times New Roman" w:cs="Times New Roman"/>
              <w:sz w:val="24"/>
              <w:szCs w:val="24"/>
            </w:rPr>
            <w:delText>Prüss A, Kay D, Fewtrell L, Bartram J. Estimating the burden of disease from water, sanitation, and hygiene at a global level. Environ Health Perspect. 2002 May;110(5):537–42.</w:delText>
          </w:r>
        </w:del>
      </w:ins>
      <w:ins w:id="381" w:author="DELL" w:date="2022-07-26T01:28:00Z">
        <w:del w:id="382" w:author="Mohammad Nayeem Hasan" w:date="2022-07-26T03:19:00Z">
          <w:r w:rsidRPr="00415D3E" w:rsidDel="00610057">
            <w:rPr>
              <w:rFonts w:ascii="Times New Roman" w:hAnsi="Times New Roman" w:cs="Times New Roman"/>
              <w:sz w:val="24"/>
              <w:szCs w:val="24"/>
            </w:rPr>
            <w:delText>)</w:delText>
          </w:r>
        </w:del>
        <w:r w:rsidRPr="00415D3E">
          <w:rPr>
            <w:rFonts w:ascii="Times New Roman" w:hAnsi="Times New Roman" w:cs="Times New Roman"/>
            <w:sz w:val="24"/>
            <w:szCs w:val="24"/>
          </w:rPr>
          <w:t xml:space="preserve">. This because most of the common cause of diarrheal </w:t>
        </w:r>
        <w:del w:id="383" w:author="Mohammad Nayeem Hasan" w:date="2022-07-26T03:20:00Z">
          <w:r w:rsidRPr="00415D3E" w:rsidDel="00610057">
            <w:rPr>
              <w:rFonts w:ascii="Times New Roman" w:hAnsi="Times New Roman" w:cs="Times New Roman"/>
              <w:sz w:val="24"/>
              <w:szCs w:val="24"/>
            </w:rPr>
            <w:delText>ilnessess</w:delText>
          </w:r>
        </w:del>
      </w:ins>
      <w:ins w:id="384" w:author="Mohammad Nayeem Hasan" w:date="2022-07-26T03:20:00Z">
        <w:r w:rsidR="00610057" w:rsidRPr="00415D3E">
          <w:rPr>
            <w:rFonts w:ascii="Times New Roman" w:hAnsi="Times New Roman" w:cs="Times New Roman"/>
            <w:sz w:val="24"/>
            <w:szCs w:val="24"/>
          </w:rPr>
          <w:t>illnesses</w:t>
        </w:r>
      </w:ins>
      <w:ins w:id="385" w:author="DELL" w:date="2022-07-26T01:28:00Z">
        <w:r w:rsidRPr="00415D3E">
          <w:rPr>
            <w:rFonts w:ascii="Times New Roman" w:hAnsi="Times New Roman" w:cs="Times New Roman"/>
            <w:sz w:val="24"/>
            <w:szCs w:val="24"/>
          </w:rPr>
          <w:t xml:space="preserve"> in </w:t>
        </w:r>
        <w:del w:id="386" w:author="Mohammad Nayeem Hasan" w:date="2022-07-26T03:20:00Z">
          <w:r w:rsidRPr="00415D3E" w:rsidDel="00610057">
            <w:rPr>
              <w:rFonts w:ascii="Times New Roman" w:hAnsi="Times New Roman" w:cs="Times New Roman"/>
              <w:sz w:val="24"/>
              <w:szCs w:val="24"/>
            </w:rPr>
            <w:delText>uderfive</w:delText>
          </w:r>
        </w:del>
      </w:ins>
      <w:ins w:id="387" w:author="Mohammad Nayeem Hasan" w:date="2022-07-26T03:20:00Z">
        <w:r w:rsidR="00610057" w:rsidRPr="00415D3E">
          <w:rPr>
            <w:rFonts w:ascii="Times New Roman" w:hAnsi="Times New Roman" w:cs="Times New Roman"/>
            <w:sz w:val="24"/>
            <w:szCs w:val="24"/>
          </w:rPr>
          <w:t>under-five</w:t>
        </w:r>
      </w:ins>
      <w:ins w:id="388" w:author="DELL" w:date="2022-07-26T01:28:00Z">
        <w:r w:rsidRPr="00415D3E">
          <w:rPr>
            <w:rFonts w:ascii="Times New Roman" w:hAnsi="Times New Roman" w:cs="Times New Roman"/>
            <w:sz w:val="24"/>
            <w:szCs w:val="24"/>
          </w:rPr>
          <w:t xml:space="preserve"> children are hygiene related in the prepation and serving of foods to children. Thus, </w:t>
        </w:r>
        <w:r>
          <w:rPr>
            <w:rFonts w:ascii="Times New Roman" w:hAnsi="Times New Roman" w:cs="Times New Roman"/>
            <w:sz w:val="24"/>
            <w:szCs w:val="24"/>
          </w:rPr>
          <w:t>sanitation facilities such as i</w:t>
        </w:r>
        <w:r w:rsidRPr="00415D3E">
          <w:rPr>
            <w:rFonts w:ascii="Times New Roman" w:hAnsi="Times New Roman" w:cs="Times New Roman"/>
            <w:sz w:val="24"/>
            <w:szCs w:val="24"/>
          </w:rPr>
          <w:t xml:space="preserve">mproved </w:t>
        </w:r>
        <w:del w:id="389" w:author="Mohammad Nayeem Hasan" w:date="2022-07-26T03:21:00Z">
          <w:r w:rsidRPr="00415D3E" w:rsidDel="00610057">
            <w:rPr>
              <w:rFonts w:ascii="Times New Roman" w:hAnsi="Times New Roman" w:cs="Times New Roman"/>
              <w:sz w:val="24"/>
              <w:szCs w:val="24"/>
            </w:rPr>
            <w:delText>latines</w:delText>
          </w:r>
        </w:del>
      </w:ins>
      <w:ins w:id="390" w:author="Mohammad Nayeem Hasan" w:date="2022-07-26T03:21:00Z">
        <w:r w:rsidR="00610057" w:rsidRPr="00415D3E">
          <w:rPr>
            <w:rFonts w:ascii="Times New Roman" w:hAnsi="Times New Roman" w:cs="Times New Roman"/>
            <w:sz w:val="24"/>
            <w:szCs w:val="24"/>
          </w:rPr>
          <w:t>latrines</w:t>
        </w:r>
      </w:ins>
      <w:ins w:id="391" w:author="DELL" w:date="2022-07-26T01:28:00Z">
        <w:r w:rsidRPr="00415D3E">
          <w:rPr>
            <w:rFonts w:ascii="Times New Roman" w:hAnsi="Times New Roman" w:cs="Times New Roman"/>
            <w:sz w:val="24"/>
            <w:szCs w:val="24"/>
          </w:rPr>
          <w:t xml:space="preserve"> and hand hygiene can decrease the transmission of bacterial pathogens between ch</w:t>
        </w:r>
        <w:r>
          <w:rPr>
            <w:rFonts w:ascii="Times New Roman" w:hAnsi="Times New Roman" w:cs="Times New Roman"/>
            <w:sz w:val="24"/>
            <w:szCs w:val="24"/>
          </w:rPr>
          <w:t xml:space="preserve">ildrens and the </w:t>
        </w:r>
        <w:del w:id="392" w:author="Mohammad Nayeem Hasan" w:date="2022-07-26T03:21:00Z">
          <w:r w:rsidDel="00610057">
            <w:rPr>
              <w:rFonts w:ascii="Times New Roman" w:hAnsi="Times New Roman" w:cs="Times New Roman"/>
              <w:sz w:val="24"/>
              <w:szCs w:val="24"/>
            </w:rPr>
            <w:delText>envirnonment</w:delText>
          </w:r>
        </w:del>
      </w:ins>
      <w:ins w:id="393" w:author="Mohammad Nayeem Hasan" w:date="2022-07-26T03:21:00Z">
        <w:r w:rsidR="00610057">
          <w:rPr>
            <w:rFonts w:ascii="Times New Roman" w:hAnsi="Times New Roman" w:cs="Times New Roman"/>
            <w:sz w:val="24"/>
            <w:szCs w:val="24"/>
          </w:rPr>
          <w:t>environment</w:t>
        </w:r>
      </w:ins>
      <w:ins w:id="394" w:author="DELL" w:date="2022-07-26T01:28:00Z">
        <w:r>
          <w:rPr>
            <w:rFonts w:ascii="Times New Roman" w:hAnsi="Times New Roman" w:cs="Times New Roman"/>
            <w:sz w:val="24"/>
            <w:szCs w:val="24"/>
          </w:rPr>
          <w:t xml:space="preserve"> </w:t>
        </w:r>
      </w:ins>
      <w:ins w:id="395" w:author="Mohammad Nayeem Hasan" w:date="2022-07-26T03:22:00Z">
        <w:r w:rsidR="00610057">
          <w:rPr>
            <w:rFonts w:ascii="Times New Roman" w:hAnsi="Times New Roman" w:cs="Times New Roman"/>
            <w:sz w:val="24"/>
            <w:szCs w:val="24"/>
          </w:rPr>
          <w:fldChar w:fldCharType="begin" w:fldLock="1"/>
        </w:r>
      </w:ins>
      <w:r w:rsidR="00610057">
        <w:rPr>
          <w:rFonts w:ascii="Times New Roman" w:hAnsi="Times New Roman" w:cs="Times New Roman"/>
          <w:sz w:val="24"/>
          <w:szCs w:val="24"/>
        </w:rPr>
        <w:instrText>ADDIN CSL_CITATION {"citationItems":[{"id":"ITEM-1","itemData":{"DOI":"10.1021/ACS.EST.9B04835/SUPPL_FILE/ES9B04835_SI_001.PDF","ISSN":"15205851","PMID":"32167305","abstract":"Diarrheal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sanitation.","author":[{"dropping-particle":"","family":"Fuhrmeister","given":"Erica R.","non-dropping-particle":"","parse-names":false,"suffix":""},{"dropping-particle":"","family":"Ercumen","given":"Ayse","non-dropping-particle":"","parse-names":false,"suffix":""},{"dropping-particle":"","family":"Pickering","given":"Amy J.","non-dropping-particle":"","parse-names":false,"suffix":""},{"dropping-particle":"","family":"Jeanis","given":"Kaitlyn M.","non-dropping-particle":"","parse-names":false,"suffix":""},{"dropping-particle":"","family":"Crider","given":"Yoshika","non-dropping-particle":"","parse-names":false,"suffix":""},{"dropping-particle":"","family":"Ahmed","given":"Mahaa","non-dropping-particle":"","parse-names":false,"suffix":""},{"dropping-particle":"","family":"Brown","given":"Sara","non-dropping-particle":"","parse-names":false,"suffix":""},{"dropping-particle":"","family":"Alam","given":"Mahfuja","non-dropping-particle":"","parse-names":false,"suffix":""},{"dropping-particle":"","family":"Sen","given":"Debashis","non-dropping-particle":"","parse-names":false,"suffix":""},{"dropping-particle":"","family":"Islam","given":"Sharmin","non-dropping-particle":"","parse-names":false,"suffix":""},{"dropping-particle":"","family":"Kabir","given":"Mir Himayet","non-dropping-particle":"","parse-names":false,"suffix":""},{"dropping-particle":"","family":"Islam","given":"Mahfuza","non-dropping-particle":"","parse-names":false,"suffix":""},{"dropping-particle":"","family":"Rahman","given":"Mahbubur","non-dropping-particle":"","parse-names":false,"suffix":""},{"dropping-particle":"","family":"Kwong","given":"Laura H.","non-dropping-particle":"","parse-names":false,"suffix":""},{"dropping-particle":"","family":"Arnold","given":"Benjamin F.","non-dropping-particle":"","parse-names":false,"suffix":""},{"dropping-particle":"","family":"Luby","given":"Stephen P.","non-dropping-particle":"","parse-names":false,"suffix":""},{"dropping-particle":"","family":"Colford","given":"John M.","non-dropping-particle":"","parse-names":false,"suffix":""},{"dropping-particle":"","family":"Nelson","given":"Kara L.","non-dropping-particle":"","parse-names":false,"suffix":""}],"container-title":"Environmental Science and Technology","id":"ITEM-1","issue":"7","issued":{"date-parts":[["2020","4","7"]]},"page":"4316-4326","publisher":"American Chemical Society","title":"Effect of Sanitation Improvements on Pathogens and Microbial Source Tracking Markers in the Rural Bangladeshi Household Environment","type":"article-journal","volume":"54"},"uris":["http://www.mendeley.com/documents/?uuid=af5f56ab-6b9f-38ef-b9a4-a0151d028045"]}],"mendeley":{"formattedCitation":"&lt;sup&gt;42&lt;/sup&gt;","plainTextFormattedCitation":"42","previouslyFormattedCitation":"&lt;sup&gt;42&lt;/sup&gt;"},"properties":{"noteIndex":0},"schema":"https://github.com/citation-style-language/schema/raw/master/csl-citation.json"}</w:instrText>
      </w:r>
      <w:r w:rsidR="00610057">
        <w:rPr>
          <w:rFonts w:ascii="Times New Roman" w:hAnsi="Times New Roman" w:cs="Times New Roman"/>
          <w:sz w:val="24"/>
          <w:szCs w:val="24"/>
        </w:rPr>
        <w:fldChar w:fldCharType="separate"/>
      </w:r>
      <w:r w:rsidR="00610057" w:rsidRPr="00610057">
        <w:rPr>
          <w:rFonts w:ascii="Times New Roman" w:hAnsi="Times New Roman" w:cs="Times New Roman"/>
          <w:noProof/>
          <w:sz w:val="24"/>
          <w:szCs w:val="24"/>
          <w:vertAlign w:val="superscript"/>
        </w:rPr>
        <w:t>42</w:t>
      </w:r>
      <w:ins w:id="396" w:author="Mohammad Nayeem Hasan" w:date="2022-07-26T03:22:00Z">
        <w:r w:rsidR="00610057">
          <w:rPr>
            <w:rFonts w:ascii="Times New Roman" w:hAnsi="Times New Roman" w:cs="Times New Roman"/>
            <w:sz w:val="24"/>
            <w:szCs w:val="24"/>
          </w:rPr>
          <w:fldChar w:fldCharType="end"/>
        </w:r>
      </w:ins>
      <w:ins w:id="397" w:author="DELL" w:date="2022-07-26T01:28:00Z">
        <w:del w:id="398" w:author="Mohammad Nayeem Hasan" w:date="2022-07-26T03:21:00Z">
          <w:r w:rsidDel="00610057">
            <w:rPr>
              <w:rFonts w:ascii="Times New Roman" w:hAnsi="Times New Roman" w:cs="Times New Roman"/>
              <w:sz w:val="24"/>
              <w:szCs w:val="24"/>
            </w:rPr>
            <w:delText>(</w:delText>
          </w:r>
        </w:del>
      </w:ins>
      <w:ins w:id="399" w:author="DELL" w:date="2022-07-26T01:30:00Z">
        <w:del w:id="400" w:author="Mohammad Nayeem Hasan" w:date="2022-07-26T03:21:00Z">
          <w:r w:rsidRPr="00415D3E" w:rsidDel="00610057">
            <w:rPr>
              <w:rFonts w:ascii="Times New Roman" w:hAnsi="Times New Roman" w:cs="Times New Roman"/>
              <w:sz w:val="24"/>
              <w:szCs w:val="24"/>
            </w:rPr>
            <w:delText>Fuhrmeister ER, Ercumen A, Pickering AJ, Jeanis KM, Crider Y, Ahmed M, et al. Effect of Sanitation Improvements on Pathogens and Microbial Source Tracking Markers in the Rural Bangladeshi Household Environment. Environ Sci Technol. 2020 Apr 7;54(7):4316–26.</w:delText>
          </w:r>
        </w:del>
      </w:ins>
      <w:ins w:id="401" w:author="DELL" w:date="2022-07-26T01:28:00Z">
        <w:del w:id="402" w:author="Mohammad Nayeem Hasan" w:date="2022-07-26T03:21:00Z">
          <w:r w:rsidRPr="00415D3E" w:rsidDel="00610057">
            <w:rPr>
              <w:rFonts w:ascii="Times New Roman" w:hAnsi="Times New Roman" w:cs="Times New Roman"/>
              <w:sz w:val="24"/>
              <w:szCs w:val="24"/>
            </w:rPr>
            <w:delText>)</w:delText>
          </w:r>
        </w:del>
        <w:r w:rsidRPr="00415D3E">
          <w:rPr>
            <w:rFonts w:ascii="Times New Roman" w:hAnsi="Times New Roman" w:cs="Times New Roman"/>
            <w:sz w:val="24"/>
            <w:szCs w:val="24"/>
          </w:rPr>
          <w:t>.</w:t>
        </w:r>
      </w:ins>
    </w:p>
    <w:p w14:paraId="78DB4077" w14:textId="3CAF5623" w:rsidR="00B17A6E" w:rsidRDefault="00C26D2A" w:rsidP="00E37857">
      <w:pPr>
        <w:spacing w:line="360" w:lineRule="auto"/>
        <w:ind w:firstLine="720"/>
        <w:rPr>
          <w:ins w:id="403" w:author="DELL" w:date="2022-07-26T01:27:00Z"/>
          <w:rFonts w:ascii="Times New Roman" w:hAnsi="Times New Roman" w:cs="Times New Roman"/>
          <w:sz w:val="24"/>
          <w:szCs w:val="24"/>
        </w:rPr>
      </w:pPr>
      <w:ins w:id="404" w:author="DELL" w:date="2022-07-05T00:11:00Z">
        <w:r>
          <w:rPr>
            <w:rFonts w:ascii="Times New Roman" w:hAnsi="Times New Roman" w:cs="Times New Roman"/>
            <w:sz w:val="24"/>
            <w:szCs w:val="24"/>
          </w:rPr>
          <w:t>O</w:t>
        </w:r>
      </w:ins>
      <w:ins w:id="405" w:author="DELL" w:date="2022-07-04T23:51:00Z">
        <w:r>
          <w:rPr>
            <w:rFonts w:ascii="Times New Roman" w:hAnsi="Times New Roman" w:cs="Times New Roman"/>
            <w:sz w:val="24"/>
            <w:szCs w:val="24"/>
          </w:rPr>
          <w:t>utbreaks of</w:t>
        </w:r>
        <w:r w:rsidR="00B17A6E" w:rsidRPr="00B17A6E">
          <w:rPr>
            <w:rFonts w:ascii="Times New Roman" w:hAnsi="Times New Roman" w:cs="Times New Roman"/>
            <w:sz w:val="24"/>
            <w:szCs w:val="24"/>
          </w:rPr>
          <w:t xml:space="preserve"> diarrhea involving contaminated water supplies or food have been found in adults in the United States and Japan</w:t>
        </w:r>
      </w:ins>
      <w:ins w:id="406" w:author="DELL" w:date="2022-07-05T00:12:00Z">
        <w:r>
          <w:rPr>
            <w:rFonts w:ascii="Times New Roman" w:hAnsi="Times New Roman" w:cs="Times New Roman"/>
            <w:sz w:val="24"/>
            <w:szCs w:val="24"/>
          </w:rPr>
          <w:t xml:space="preserve"> </w:t>
        </w:r>
      </w:ins>
      <w:ins w:id="407" w:author="Mohammad Nayeem Hasan" w:date="2022-07-26T03:23:00Z">
        <w:r w:rsidR="00610057">
          <w:rPr>
            <w:rFonts w:ascii="Times New Roman" w:hAnsi="Times New Roman" w:cs="Times New Roman"/>
            <w:sz w:val="24"/>
            <w:szCs w:val="24"/>
          </w:rPr>
          <w:fldChar w:fldCharType="begin" w:fldLock="1"/>
        </w:r>
      </w:ins>
      <w:r w:rsidR="00610057">
        <w:rPr>
          <w:rFonts w:ascii="Times New Roman" w:hAnsi="Times New Roman" w:cs="Times New Roman"/>
          <w:sz w:val="24"/>
          <w:szCs w:val="24"/>
        </w:rPr>
        <w:instrText>ADDIN CSL_CITATION {"citationItems":[{"id":"ITEM-1","itemData":{"ISBN":"0963117211","PMID":"21413261","abstract":"Escherichia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coli.","author":[{"dropping-particle":"","family":"Doyle J. Evans","given":"Jr.","non-dropping-particle":"","parse-names":false,"suffix":""},{"dropping-particle":"","family":"Evans","given":"Dolores G.","non-dropping-particle":"","parse-names":false,"suffix":""}],"container-title":"Medical Microbiology","id":"ITEM-1","issued":{"date-parts":[["1996"]]},"publisher":"University of Texas Medical Branch at Galveston","title":"Escherichia Coli in Diarrheal Disease","type":"article-journal"},"uris":["http://www.mendeley.com/documents/?uuid=53ec796d-b26a-3a68-b553-9016de60c770"]}],"mendeley":{"formattedCitation":"&lt;sup&gt;43&lt;/sup&gt;","plainTextFormattedCitation":"43"},"properties":{"noteIndex":0},"schema":"https://github.com/citation-style-language/schema/raw/master/csl-citation.json"}</w:instrText>
      </w:r>
      <w:r w:rsidR="00610057">
        <w:rPr>
          <w:rFonts w:ascii="Times New Roman" w:hAnsi="Times New Roman" w:cs="Times New Roman"/>
          <w:sz w:val="24"/>
          <w:szCs w:val="24"/>
        </w:rPr>
        <w:fldChar w:fldCharType="separate"/>
      </w:r>
      <w:r w:rsidR="00610057" w:rsidRPr="00610057">
        <w:rPr>
          <w:rFonts w:ascii="Times New Roman" w:hAnsi="Times New Roman" w:cs="Times New Roman"/>
          <w:noProof/>
          <w:sz w:val="24"/>
          <w:szCs w:val="24"/>
          <w:vertAlign w:val="superscript"/>
        </w:rPr>
        <w:t>43</w:t>
      </w:r>
      <w:ins w:id="408" w:author="Mohammad Nayeem Hasan" w:date="2022-07-26T03:23:00Z">
        <w:r w:rsidR="00610057">
          <w:rPr>
            <w:rFonts w:ascii="Times New Roman" w:hAnsi="Times New Roman" w:cs="Times New Roman"/>
            <w:sz w:val="24"/>
            <w:szCs w:val="24"/>
          </w:rPr>
          <w:fldChar w:fldCharType="end"/>
        </w:r>
      </w:ins>
      <w:ins w:id="409" w:author="DELL" w:date="2022-07-05T00:12:00Z">
        <w:del w:id="410" w:author="Mohammad Nayeem Hasan" w:date="2022-07-26T03:22:00Z">
          <w:r w:rsidDel="00610057">
            <w:rPr>
              <w:rFonts w:ascii="Times New Roman" w:hAnsi="Times New Roman" w:cs="Times New Roman"/>
              <w:sz w:val="24"/>
              <w:szCs w:val="24"/>
            </w:rPr>
            <w:delText>(</w:delText>
          </w:r>
          <w:r w:rsidRPr="00C26D2A" w:rsidDel="00610057">
            <w:rPr>
              <w:rFonts w:ascii="Times New Roman" w:hAnsi="Times New Roman" w:cs="Times New Roman"/>
              <w:sz w:val="24"/>
              <w:szCs w:val="24"/>
            </w:rPr>
            <w:delText>https://www.ncbi.nlm.nih.gov/books/NBK7710/</w:delText>
          </w:r>
          <w:r w:rsidDel="00610057">
            <w:rPr>
              <w:rFonts w:ascii="Times New Roman" w:hAnsi="Times New Roman" w:cs="Times New Roman"/>
              <w:sz w:val="24"/>
              <w:szCs w:val="24"/>
            </w:rPr>
            <w:delText>)</w:delText>
          </w:r>
        </w:del>
      </w:ins>
      <w:ins w:id="411" w:author="DELL" w:date="2022-07-04T23:51:00Z">
        <w:r w:rsidR="00B17A6E" w:rsidRPr="00B17A6E">
          <w:rPr>
            <w:rFonts w:ascii="Times New Roman" w:hAnsi="Times New Roman" w:cs="Times New Roman"/>
            <w:sz w:val="24"/>
            <w:szCs w:val="24"/>
          </w:rPr>
          <w:t xml:space="preserve">. </w:t>
        </w:r>
      </w:ins>
      <w:ins w:id="412" w:author="DELL" w:date="2022-07-05T00:11:00Z">
        <w:r>
          <w:rPr>
            <w:rFonts w:ascii="Times New Roman" w:hAnsi="Times New Roman" w:cs="Times New Roman"/>
            <w:sz w:val="24"/>
            <w:szCs w:val="24"/>
          </w:rPr>
          <w:t>T</w:t>
        </w:r>
      </w:ins>
      <w:ins w:id="413" w:author="DELL" w:date="2022-07-04T23:51:00Z">
        <w:r w:rsidR="00B17A6E" w:rsidRPr="00B17A6E">
          <w:rPr>
            <w:rFonts w:ascii="Times New Roman" w:hAnsi="Times New Roman" w:cs="Times New Roman"/>
            <w:sz w:val="24"/>
            <w:szCs w:val="24"/>
          </w:rPr>
          <w:t>his phenomenon is not readily explained, but contributing factors are low levels of immunity and an increased opportunity for infection</w:t>
        </w:r>
      </w:ins>
      <w:ins w:id="414" w:author="DELL" w:date="2022-07-26T00:48:00Z">
        <w:r w:rsidR="00DC0ECE">
          <w:rPr>
            <w:rFonts w:ascii="Times New Roman" w:hAnsi="Times New Roman" w:cs="Times New Roman"/>
            <w:sz w:val="24"/>
            <w:szCs w:val="24"/>
          </w:rPr>
          <w:t>.</w:t>
        </w:r>
      </w:ins>
    </w:p>
    <w:p w14:paraId="5C41A282" w14:textId="0E807CAD" w:rsidR="00187B0F" w:rsidRPr="00E37857" w:rsidDel="00B17A6E" w:rsidRDefault="00187B0F" w:rsidP="00E37857">
      <w:pPr>
        <w:spacing w:line="360" w:lineRule="auto"/>
        <w:ind w:firstLine="720"/>
        <w:rPr>
          <w:del w:id="415" w:author="DELL" w:date="2022-07-04T23:47:00Z"/>
          <w:rFonts w:ascii="Times New Roman" w:hAnsi="Times New Roman" w:cs="Times New Roman"/>
          <w:sz w:val="24"/>
          <w:szCs w:val="24"/>
        </w:rPr>
      </w:pPr>
      <w:del w:id="416" w:author="DELL" w:date="2022-07-04T23:47:00Z">
        <w:r w:rsidRPr="00E37857" w:rsidDel="00B17A6E">
          <w:rPr>
            <w:rFonts w:ascii="Times New Roman" w:hAnsi="Times New Roman" w:cs="Times New Roman"/>
            <w:sz w:val="24"/>
            <w:szCs w:val="24"/>
          </w:rPr>
          <w:delText xml:space="preserve">In developing countries, the prevention and severity of diarrheal illnesses can be prevented or treated more effectively by breastfeeding. Breast milk has anti-infective antibodies and hormones that can heal from infections. </w:delText>
        </w:r>
      </w:del>
    </w:p>
    <w:p w14:paraId="5D044338"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 xml:space="preserve">Strengths and limitations </w:t>
      </w:r>
    </w:p>
    <w:p w14:paraId="0793AE10" w14:textId="505591B3"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w:t>
      </w:r>
      <w:del w:id="417" w:author="DELL" w:date="2022-08-12T23:58:00Z">
        <w:r w:rsidRPr="00E37857" w:rsidDel="006F28E5">
          <w:rPr>
            <w:rFonts w:ascii="Times New Roman" w:hAnsi="Times New Roman" w:cs="Times New Roman"/>
            <w:sz w:val="24"/>
            <w:szCs w:val="24"/>
          </w:rPr>
          <w:delText>Finally, there are many other things that can cause diarrhea, such as bacterial and viral</w:delText>
        </w:r>
      </w:del>
      <w:del w:id="418" w:author="DELL" w:date="2022-08-12T23:57:00Z">
        <w:r w:rsidRPr="00E37857" w:rsidDel="006F28E5">
          <w:rPr>
            <w:rFonts w:ascii="Times New Roman" w:hAnsi="Times New Roman" w:cs="Times New Roman"/>
            <w:sz w:val="24"/>
            <w:szCs w:val="24"/>
          </w:rPr>
          <w:delText xml:space="preserve"> infections,</w:delText>
        </w:r>
      </w:del>
      <w:del w:id="419" w:author="DELL" w:date="2022-08-12T23:58:00Z">
        <w:r w:rsidRPr="00E37857" w:rsidDel="006F28E5">
          <w:rPr>
            <w:rFonts w:ascii="Times New Roman" w:hAnsi="Times New Roman" w:cs="Times New Roman"/>
            <w:sz w:val="24"/>
            <w:szCs w:val="24"/>
          </w:rPr>
          <w:delText xml:space="preserve"> food allergies and intolerances, malnutrition, parasites that enter the body by food or drink, and drug reactions, among others. </w:delText>
        </w:r>
      </w:del>
      <w:ins w:id="420" w:author="DELL" w:date="2022-08-12T23:58:00Z">
        <w:r w:rsidR="006F28E5">
          <w:rPr>
            <w:rFonts w:ascii="Times New Roman" w:hAnsi="Times New Roman" w:cs="Times New Roman"/>
            <w:sz w:val="24"/>
            <w:szCs w:val="24"/>
          </w:rPr>
          <w:t>W</w:t>
        </w:r>
      </w:ins>
      <w:del w:id="421" w:author="DELL" w:date="2022-08-12T23:58:00Z">
        <w:r w:rsidRPr="00E37857" w:rsidDel="006F28E5">
          <w:rPr>
            <w:rFonts w:ascii="Times New Roman" w:hAnsi="Times New Roman" w:cs="Times New Roman"/>
            <w:sz w:val="24"/>
            <w:szCs w:val="24"/>
          </w:rPr>
          <w:delText>However, w</w:delText>
        </w:r>
      </w:del>
      <w:r w:rsidRPr="00E37857">
        <w:rPr>
          <w:rFonts w:ascii="Times New Roman" w:hAnsi="Times New Roman" w:cs="Times New Roman"/>
          <w:sz w:val="24"/>
          <w:szCs w:val="24"/>
        </w:rPr>
        <w:t xml:space="preserve">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t>
      </w:r>
    </w:p>
    <w:p w14:paraId="7A3AB579" w14:textId="1588DE49"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sz w:val="24"/>
          <w:szCs w:val="24"/>
        </w:rPr>
        <w:t xml:space="preserve"> </w:t>
      </w:r>
      <w:r w:rsidRPr="00E37857">
        <w:rPr>
          <w:rFonts w:ascii="Times New Roman" w:hAnsi="Times New Roman" w:cs="Times New Roman"/>
          <w:b/>
          <w:bCs/>
          <w:sz w:val="24"/>
          <w:szCs w:val="24"/>
        </w:rPr>
        <w:t xml:space="preserve">Recommendations </w:t>
      </w:r>
    </w:p>
    <w:p w14:paraId="3950E0D6" w14:textId="1E7ED14E"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to make </w:t>
      </w:r>
      <w:ins w:id="422" w:author="DELL" w:date="2022-08-13T00:00:00Z">
        <w:r w:rsidR="00FD58C7">
          <w:rPr>
            <w:rFonts w:ascii="Times New Roman" w:hAnsi="Times New Roman" w:cs="Times New Roman"/>
            <w:sz w:val="24"/>
            <w:szCs w:val="24"/>
          </w:rPr>
          <w:t xml:space="preserve">aware </w:t>
        </w:r>
        <w:r w:rsidR="00A41A46">
          <w:rPr>
            <w:rFonts w:ascii="Times New Roman" w:hAnsi="Times New Roman" w:cs="Times New Roman"/>
            <w:sz w:val="24"/>
            <w:szCs w:val="24"/>
          </w:rPr>
          <w:t xml:space="preserve">about </w:t>
        </w:r>
      </w:ins>
      <w:del w:id="423" w:author="DELL" w:date="2022-08-13T00:00:00Z">
        <w:r w:rsidRPr="00E37857" w:rsidDel="00FD58C7">
          <w:rPr>
            <w:rFonts w:ascii="Times New Roman" w:hAnsi="Times New Roman" w:cs="Times New Roman"/>
            <w:sz w:val="24"/>
            <w:szCs w:val="24"/>
          </w:rPr>
          <w:delText xml:space="preserve">the people understand about the cause and prevention of </w:delText>
        </w:r>
      </w:del>
      <w:r w:rsidRPr="00E37857">
        <w:rPr>
          <w:rFonts w:ascii="Times New Roman" w:hAnsi="Times New Roman" w:cs="Times New Roman"/>
          <w:sz w:val="24"/>
          <w:szCs w:val="24"/>
        </w:rPr>
        <w:t xml:space="preserve">E-coli contamination in drinking water. </w:t>
      </w:r>
      <w:ins w:id="424" w:author="DELL" w:date="2022-08-13T00:00:00Z">
        <w:r w:rsidR="00E30961">
          <w:rPr>
            <w:rFonts w:ascii="Times New Roman" w:hAnsi="Times New Roman" w:cs="Times New Roman"/>
            <w:sz w:val="24"/>
            <w:szCs w:val="24"/>
          </w:rPr>
          <w:t>For this, t</w:t>
        </w:r>
      </w:ins>
      <w:del w:id="425" w:author="DELL" w:date="2022-08-13T00:00:00Z">
        <w:r w:rsidRPr="00E37857" w:rsidDel="00E30961">
          <w:rPr>
            <w:rFonts w:ascii="Times New Roman" w:hAnsi="Times New Roman" w:cs="Times New Roman"/>
            <w:sz w:val="24"/>
            <w:szCs w:val="24"/>
          </w:rPr>
          <w:delText>T</w:delText>
        </w:r>
      </w:del>
      <w:r w:rsidRPr="00E37857">
        <w:rPr>
          <w:rFonts w:ascii="Times New Roman" w:hAnsi="Times New Roman" w:cs="Times New Roman"/>
          <w:sz w:val="24"/>
          <w:szCs w:val="24"/>
        </w:rPr>
        <w:t xml:space="preserve">he awareness-raising campaign should also emphasize educating people how to use water that has been tested or inspected by the appropriate authorities. The relevant authorities must carry out the </w:t>
      </w:r>
      <w:r w:rsidRPr="00E37857">
        <w:rPr>
          <w:rFonts w:ascii="Times New Roman" w:hAnsi="Times New Roman" w:cs="Times New Roman"/>
          <w:sz w:val="24"/>
          <w:szCs w:val="24"/>
        </w:rPr>
        <w:lastRenderedPageBreak/>
        <w:t xml:space="preserve">awareness-raising initiatives. In Bangladesh it is found that high education level of parents has sense about the sanitation and hygiene of their children. The household access to electronic media can seek concern of public for childhood diarrhea. Specially, the young women are likely to be more exposed than older women can contribute for better health seeking behavior of younger mother. Future research should concentrate on both the amount and quality of water in Bangladesh’s rural villages. Water storage capabilities play a role in how much water is available for washing and cleaning in the home. </w:t>
      </w:r>
    </w:p>
    <w:p w14:paraId="6ECE5193" w14:textId="77777777" w:rsidR="00187B0F" w:rsidRPr="00E37857" w:rsidRDefault="00187B0F" w:rsidP="00E37857">
      <w:pPr>
        <w:spacing w:line="360" w:lineRule="auto"/>
        <w:rPr>
          <w:rFonts w:ascii="Times New Roman" w:hAnsi="Times New Roman" w:cs="Times New Roman"/>
          <w:b/>
          <w:bCs/>
          <w:sz w:val="24"/>
          <w:szCs w:val="24"/>
        </w:rPr>
      </w:pPr>
      <w:r w:rsidRPr="00E37857">
        <w:rPr>
          <w:rFonts w:ascii="Times New Roman" w:hAnsi="Times New Roman" w:cs="Times New Roman"/>
          <w:b/>
          <w:bCs/>
          <w:sz w:val="24"/>
          <w:szCs w:val="24"/>
        </w:rPr>
        <w:t xml:space="preserve">Conclusion </w:t>
      </w:r>
    </w:p>
    <w:p w14:paraId="7C1C5A74" w14:textId="46343F03" w:rsidR="00187B0F" w:rsidRPr="00E37857" w:rsidRDefault="00187B0F" w:rsidP="00E37857">
      <w:pPr>
        <w:spacing w:line="360" w:lineRule="auto"/>
        <w:ind w:firstLine="720"/>
        <w:rPr>
          <w:rFonts w:ascii="Times New Roman" w:hAnsi="Times New Roman" w:cs="Times New Roman"/>
          <w:sz w:val="24"/>
          <w:szCs w:val="24"/>
        </w:rPr>
      </w:pPr>
      <w:r w:rsidRPr="00E37857">
        <w:rPr>
          <w:rFonts w:ascii="Times New Roman" w:hAnsi="Times New Roman" w:cs="Times New Roman"/>
          <w:sz w:val="24"/>
          <w:szCs w:val="24"/>
        </w:rPr>
        <w:t xml:space="preserve">Diarrhea is still an important public health issue in children younger than 5 years in Bangladesh. The current investigation revealed a substantial correlation between E. coli contamination in drinking water and instances of childhood diarrhea as well as a high degree of E. coli contamination in drinking water. </w:t>
      </w:r>
      <w:del w:id="426" w:author="DELL" w:date="2022-08-13T00:00:00Z">
        <w:r w:rsidRPr="00E37857" w:rsidDel="004A5F65">
          <w:rPr>
            <w:rFonts w:ascii="Times New Roman" w:hAnsi="Times New Roman" w:cs="Times New Roman"/>
            <w:sz w:val="24"/>
            <w:szCs w:val="24"/>
          </w:rPr>
          <w:delText xml:space="preserve">The findings suggest implementing interventions focusing on reducing faecal contamination at the drinking water source as well as in stored water. </w:delText>
        </w:r>
      </w:del>
      <w:r w:rsidRPr="00E37857">
        <w:rPr>
          <w:rFonts w:ascii="Times New Roman" w:hAnsi="Times New Roman" w:cs="Times New Roman"/>
          <w:sz w:val="24"/>
          <w:szCs w:val="24"/>
        </w:rPr>
        <w:t xml:space="preserve">As the prevalence of diarrhea and behavior of mothers in Bangladesh is patterned by their age, wealth, educational status, ethnicity interventions should focus the mothers of low-income country like Bangladesh. </w:t>
      </w:r>
      <w:del w:id="427" w:author="DELL" w:date="2022-08-13T00:01:00Z">
        <w:r w:rsidRPr="00E37857" w:rsidDel="004A5F65">
          <w:rPr>
            <w:rFonts w:ascii="Times New Roman" w:hAnsi="Times New Roman" w:cs="Times New Roman"/>
            <w:sz w:val="24"/>
            <w:szCs w:val="24"/>
          </w:rPr>
          <w:delText xml:space="preserve">Policymakers, public health practitioners and community-based organizations should focus on raising mass awareness on the use of safe drinking water. </w:delText>
        </w:r>
      </w:del>
      <w:r w:rsidRPr="00E37857">
        <w:rPr>
          <w:rFonts w:ascii="Times New Roman" w:hAnsi="Times New Roman" w:cs="Times New Roman"/>
          <w:sz w:val="24"/>
          <w:szCs w:val="24"/>
        </w:rPr>
        <w:t xml:space="preserve">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t>
      </w:r>
    </w:p>
    <w:p w14:paraId="66C6FD43" w14:textId="77777777" w:rsidR="00187B0F" w:rsidRDefault="00187B0F" w:rsidP="00187B0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AEEED8B" w14:textId="77777777" w:rsidR="00187B0F" w:rsidRPr="00A76633" w:rsidRDefault="00187B0F" w:rsidP="00187B0F">
      <w:pPr>
        <w:rPr>
          <w:rFonts w:ascii="Times New Roman" w:hAnsi="Times New Roman" w:cs="Times New Roman"/>
          <w:b/>
          <w:bCs/>
          <w:sz w:val="24"/>
          <w:szCs w:val="24"/>
        </w:rPr>
      </w:pPr>
      <w:r w:rsidRPr="00A76633">
        <w:rPr>
          <w:rFonts w:ascii="Times New Roman" w:hAnsi="Times New Roman" w:cs="Times New Roman"/>
          <w:b/>
          <w:bCs/>
          <w:sz w:val="24"/>
          <w:szCs w:val="24"/>
        </w:rPr>
        <w:lastRenderedPageBreak/>
        <w:t>Tables and Figures</w:t>
      </w:r>
    </w:p>
    <w:p w14:paraId="3B1BF784" w14:textId="7015B573" w:rsidR="00187B0F" w:rsidRPr="00A76633" w:rsidRDefault="00187B0F" w:rsidP="00187B0F">
      <w:pPr>
        <w:rPr>
          <w:rFonts w:ascii="Times New Roman" w:hAnsi="Times New Roman" w:cs="Times New Roman"/>
          <w:b/>
          <w:bCs/>
          <w:sz w:val="24"/>
          <w:szCs w:val="24"/>
        </w:rPr>
      </w:pPr>
      <w:r w:rsidRPr="00A76633">
        <w:rPr>
          <w:rFonts w:ascii="Times New Roman" w:hAnsi="Times New Roman" w:cs="Times New Roman"/>
          <w:b/>
          <w:bCs/>
          <w:sz w:val="24"/>
          <w:szCs w:val="24"/>
        </w:rPr>
        <w:t xml:space="preserve">Table 1 Frequency distribution of diarrhea </w:t>
      </w:r>
      <w:del w:id="428" w:author="DELL" w:date="2022-08-13T00:01:00Z">
        <w:r w:rsidRPr="00A76633" w:rsidDel="004A5F65">
          <w:rPr>
            <w:rFonts w:ascii="Times New Roman" w:hAnsi="Times New Roman" w:cs="Times New Roman"/>
            <w:b/>
            <w:bCs/>
            <w:sz w:val="24"/>
            <w:szCs w:val="24"/>
          </w:rPr>
          <w:delText xml:space="preserve">prevalence </w:delText>
        </w:r>
        <w:r w:rsidRPr="00A76633" w:rsidDel="0011563C">
          <w:rPr>
            <w:rFonts w:ascii="Times New Roman" w:hAnsi="Times New Roman" w:cs="Times New Roman"/>
            <w:b/>
            <w:bCs/>
            <w:sz w:val="24"/>
            <w:szCs w:val="24"/>
          </w:rPr>
          <w:delText>i</w:delText>
        </w:r>
        <w:r w:rsidRPr="00A76633" w:rsidDel="004A5F65">
          <w:rPr>
            <w:rFonts w:ascii="Times New Roman" w:hAnsi="Times New Roman" w:cs="Times New Roman"/>
            <w:b/>
            <w:bCs/>
            <w:sz w:val="24"/>
            <w:szCs w:val="24"/>
          </w:rPr>
          <w:delText>n Bangladesh</w:delText>
        </w:r>
        <w:r w:rsidRPr="00A76633" w:rsidDel="0011563C">
          <w:rPr>
            <w:rFonts w:ascii="Times New Roman" w:hAnsi="Times New Roman" w:cs="Times New Roman"/>
            <w:b/>
            <w:bCs/>
            <w:sz w:val="24"/>
            <w:szCs w:val="24"/>
          </w:rPr>
          <w:delText xml:space="preserve"> </w:delText>
        </w:r>
      </w:del>
      <w:r w:rsidRPr="00A76633">
        <w:rPr>
          <w:rFonts w:ascii="Times New Roman" w:hAnsi="Times New Roman" w:cs="Times New Roman"/>
          <w:b/>
          <w:bCs/>
          <w:sz w:val="24"/>
          <w:szCs w:val="24"/>
        </w:rPr>
        <w:t>among children younger than 5 years of MICS 2019 and MICS 2012 data</w:t>
      </w:r>
      <w:ins w:id="429" w:author="DELL" w:date="2022-08-13T00:01:00Z">
        <w:r w:rsidR="0011563C">
          <w:rPr>
            <w:rFonts w:ascii="Times New Roman" w:hAnsi="Times New Roman" w:cs="Times New Roman"/>
            <w:b/>
            <w:bCs/>
            <w:sz w:val="24"/>
            <w:szCs w:val="24"/>
          </w:rPr>
          <w:t xml:space="preserve"> in Bangladesh</w:t>
        </w:r>
      </w:ins>
      <w:r w:rsidRPr="00A76633">
        <w:rPr>
          <w:rFonts w:ascii="Times New Roman" w:hAnsi="Times New Roman" w:cs="Times New Roman"/>
          <w:b/>
          <w:bCs/>
          <w:sz w:val="24"/>
          <w:szCs w:val="24"/>
        </w:rPr>
        <w:t>.</w:t>
      </w:r>
    </w:p>
    <w:tbl>
      <w:tblPr>
        <w:tblStyle w:val="TableGrid"/>
        <w:tblW w:w="5000" w:type="pct"/>
        <w:tblLook w:val="04A0" w:firstRow="1" w:lastRow="0" w:firstColumn="1" w:lastColumn="0" w:noHBand="0" w:noVBand="1"/>
      </w:tblPr>
      <w:tblGrid>
        <w:gridCol w:w="2915"/>
        <w:gridCol w:w="1025"/>
        <w:gridCol w:w="1158"/>
        <w:gridCol w:w="1159"/>
        <w:gridCol w:w="913"/>
        <w:gridCol w:w="1090"/>
        <w:gridCol w:w="1090"/>
      </w:tblGrid>
      <w:tr w:rsidR="00187B0F" w:rsidRPr="00A76633" w14:paraId="618B3894" w14:textId="77777777" w:rsidTr="001808DB">
        <w:tc>
          <w:tcPr>
            <w:tcW w:w="1559" w:type="pct"/>
            <w:vMerge w:val="restart"/>
          </w:tcPr>
          <w:p w14:paraId="3AF34CE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Characteristics</w:t>
            </w:r>
          </w:p>
        </w:tc>
        <w:tc>
          <w:tcPr>
            <w:tcW w:w="1787" w:type="pct"/>
            <w:gridSpan w:val="3"/>
          </w:tcPr>
          <w:p w14:paraId="22DA44D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654" w:type="pct"/>
            <w:gridSpan w:val="3"/>
          </w:tcPr>
          <w:p w14:paraId="2A8F967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187B0F" w:rsidRPr="00A76633" w14:paraId="090E3B5D" w14:textId="77777777" w:rsidTr="001808DB">
        <w:tc>
          <w:tcPr>
            <w:tcW w:w="1559" w:type="pct"/>
            <w:vMerge/>
          </w:tcPr>
          <w:p w14:paraId="35066334" w14:textId="77777777" w:rsidR="00187B0F" w:rsidRPr="00A76633" w:rsidRDefault="00187B0F" w:rsidP="001808DB">
            <w:pPr>
              <w:spacing w:after="0" w:line="240" w:lineRule="auto"/>
              <w:rPr>
                <w:rFonts w:ascii="Times New Roman" w:hAnsi="Times New Roman" w:cs="Times New Roman"/>
                <w:sz w:val="24"/>
                <w:szCs w:val="24"/>
              </w:rPr>
            </w:pPr>
          </w:p>
        </w:tc>
        <w:tc>
          <w:tcPr>
            <w:tcW w:w="1787" w:type="pct"/>
            <w:gridSpan w:val="3"/>
          </w:tcPr>
          <w:p w14:paraId="511888C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c>
          <w:tcPr>
            <w:tcW w:w="1654" w:type="pct"/>
            <w:gridSpan w:val="3"/>
          </w:tcPr>
          <w:p w14:paraId="3543E75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r>
      <w:tr w:rsidR="00187B0F" w:rsidRPr="00A76633" w14:paraId="02A84245" w14:textId="77777777" w:rsidTr="001808DB">
        <w:tc>
          <w:tcPr>
            <w:tcW w:w="1559" w:type="pct"/>
          </w:tcPr>
          <w:p w14:paraId="02081AF5" w14:textId="77777777" w:rsidR="00187B0F" w:rsidRPr="00A76633" w:rsidRDefault="00187B0F" w:rsidP="001808DB">
            <w:pPr>
              <w:spacing w:after="0" w:line="240" w:lineRule="auto"/>
              <w:rPr>
                <w:rFonts w:ascii="Times New Roman" w:hAnsi="Times New Roman" w:cs="Times New Roman"/>
                <w:sz w:val="24"/>
                <w:szCs w:val="24"/>
              </w:rPr>
            </w:pPr>
          </w:p>
        </w:tc>
        <w:tc>
          <w:tcPr>
            <w:tcW w:w="548" w:type="pct"/>
          </w:tcPr>
          <w:p w14:paraId="0BFED70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619" w:type="pct"/>
          </w:tcPr>
          <w:p w14:paraId="4A8B55C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620" w:type="pct"/>
          </w:tcPr>
          <w:p w14:paraId="5E675D6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488" w:type="pct"/>
          </w:tcPr>
          <w:p w14:paraId="3E77DF7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83" w:type="pct"/>
          </w:tcPr>
          <w:p w14:paraId="17C57D6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83" w:type="pct"/>
          </w:tcPr>
          <w:p w14:paraId="0E698F3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r>
      <w:tr w:rsidR="00187B0F" w:rsidRPr="00A76633" w14:paraId="116B4F9D" w14:textId="77777777" w:rsidTr="001808DB">
        <w:tc>
          <w:tcPr>
            <w:tcW w:w="1559" w:type="pct"/>
          </w:tcPr>
          <w:p w14:paraId="0C030C4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548" w:type="pct"/>
          </w:tcPr>
          <w:p w14:paraId="6BFA2CD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173 (7.42)</w:t>
            </w:r>
          </w:p>
        </w:tc>
        <w:tc>
          <w:tcPr>
            <w:tcW w:w="619" w:type="pct"/>
          </w:tcPr>
          <w:p w14:paraId="77976EB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2159 (92.58)</w:t>
            </w:r>
          </w:p>
        </w:tc>
        <w:tc>
          <w:tcPr>
            <w:tcW w:w="620" w:type="pct"/>
          </w:tcPr>
          <w:p w14:paraId="07804B9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2332 (100.00)</w:t>
            </w:r>
          </w:p>
        </w:tc>
        <w:tc>
          <w:tcPr>
            <w:tcW w:w="488" w:type="pct"/>
          </w:tcPr>
          <w:p w14:paraId="5FDF936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74 (3.7)</w:t>
            </w:r>
          </w:p>
        </w:tc>
        <w:tc>
          <w:tcPr>
            <w:tcW w:w="583" w:type="pct"/>
          </w:tcPr>
          <w:p w14:paraId="1F25AF5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2000 (96.3)</w:t>
            </w:r>
          </w:p>
        </w:tc>
        <w:tc>
          <w:tcPr>
            <w:tcW w:w="583" w:type="pct"/>
          </w:tcPr>
          <w:p w14:paraId="03C4011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2074 (100.00)</w:t>
            </w:r>
          </w:p>
        </w:tc>
      </w:tr>
      <w:tr w:rsidR="00187B0F" w:rsidRPr="00A76633" w14:paraId="30AFFE4C" w14:textId="77777777" w:rsidTr="001808DB">
        <w:tc>
          <w:tcPr>
            <w:tcW w:w="5000" w:type="pct"/>
            <w:gridSpan w:val="7"/>
          </w:tcPr>
          <w:p w14:paraId="5CD9F59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Child Characteristics</w:t>
            </w:r>
          </w:p>
        </w:tc>
      </w:tr>
      <w:tr w:rsidR="00187B0F" w:rsidRPr="00A76633" w14:paraId="0C2858FD" w14:textId="77777777" w:rsidTr="001808DB">
        <w:tc>
          <w:tcPr>
            <w:tcW w:w="1559" w:type="pct"/>
          </w:tcPr>
          <w:p w14:paraId="6ABB6BE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Age</w:t>
            </w:r>
          </w:p>
        </w:tc>
        <w:tc>
          <w:tcPr>
            <w:tcW w:w="548" w:type="pct"/>
          </w:tcPr>
          <w:p w14:paraId="33280D0F"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2289C780"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1AB7452E"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03E5BAB9"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1F3909D9"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A3B9DF9"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5970F1CF" w14:textId="77777777" w:rsidTr="001808DB">
        <w:tc>
          <w:tcPr>
            <w:tcW w:w="1559" w:type="pct"/>
          </w:tcPr>
          <w:p w14:paraId="02EA9B3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0-11</w:t>
            </w:r>
          </w:p>
        </w:tc>
        <w:tc>
          <w:tcPr>
            <w:tcW w:w="548" w:type="pct"/>
          </w:tcPr>
          <w:p w14:paraId="7D51FE8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(7.96)</w:t>
            </w:r>
          </w:p>
        </w:tc>
        <w:tc>
          <w:tcPr>
            <w:tcW w:w="619" w:type="pct"/>
          </w:tcPr>
          <w:p w14:paraId="4D9F321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(92.04)</w:t>
            </w:r>
          </w:p>
        </w:tc>
        <w:tc>
          <w:tcPr>
            <w:tcW w:w="620" w:type="pct"/>
          </w:tcPr>
          <w:p w14:paraId="6F51055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(20.40)</w:t>
            </w:r>
          </w:p>
        </w:tc>
        <w:tc>
          <w:tcPr>
            <w:tcW w:w="488" w:type="pct"/>
          </w:tcPr>
          <w:p w14:paraId="1247309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 (5.04)</w:t>
            </w:r>
          </w:p>
        </w:tc>
        <w:tc>
          <w:tcPr>
            <w:tcW w:w="583" w:type="pct"/>
          </w:tcPr>
          <w:p w14:paraId="502054C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387 (94.96)</w:t>
            </w:r>
          </w:p>
        </w:tc>
        <w:tc>
          <w:tcPr>
            <w:tcW w:w="583" w:type="pct"/>
          </w:tcPr>
          <w:p w14:paraId="0361C93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408 (19.64)</w:t>
            </w:r>
          </w:p>
        </w:tc>
      </w:tr>
      <w:tr w:rsidR="00187B0F" w:rsidRPr="00A76633" w14:paraId="7135D48A" w14:textId="77777777" w:rsidTr="001808DB">
        <w:tc>
          <w:tcPr>
            <w:tcW w:w="1559" w:type="pct"/>
          </w:tcPr>
          <w:p w14:paraId="5CF9803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12-23</w:t>
            </w:r>
          </w:p>
        </w:tc>
        <w:tc>
          <w:tcPr>
            <w:tcW w:w="548" w:type="pct"/>
          </w:tcPr>
          <w:p w14:paraId="6AB7CA8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(10.88)</w:t>
            </w:r>
          </w:p>
        </w:tc>
        <w:tc>
          <w:tcPr>
            <w:tcW w:w="619" w:type="pct"/>
          </w:tcPr>
          <w:p w14:paraId="27E1075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(89.12)</w:t>
            </w:r>
          </w:p>
        </w:tc>
        <w:tc>
          <w:tcPr>
            <w:tcW w:w="620" w:type="pct"/>
          </w:tcPr>
          <w:p w14:paraId="7EE26E5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446 (19.14)</w:t>
            </w:r>
          </w:p>
        </w:tc>
        <w:tc>
          <w:tcPr>
            <w:tcW w:w="488" w:type="pct"/>
          </w:tcPr>
          <w:p w14:paraId="4FAFD71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 (5.49)</w:t>
            </w:r>
          </w:p>
        </w:tc>
        <w:tc>
          <w:tcPr>
            <w:tcW w:w="583" w:type="pct"/>
          </w:tcPr>
          <w:p w14:paraId="27DCA01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439 (94.51)</w:t>
            </w:r>
          </w:p>
        </w:tc>
        <w:tc>
          <w:tcPr>
            <w:tcW w:w="583" w:type="pct"/>
          </w:tcPr>
          <w:p w14:paraId="55F69EC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464 (22.40)</w:t>
            </w:r>
          </w:p>
        </w:tc>
      </w:tr>
      <w:tr w:rsidR="00187B0F" w:rsidRPr="00A76633" w14:paraId="71E0FE24" w14:textId="77777777" w:rsidTr="001808DB">
        <w:tc>
          <w:tcPr>
            <w:tcW w:w="1559" w:type="pct"/>
          </w:tcPr>
          <w:p w14:paraId="39279E5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24-35</w:t>
            </w:r>
          </w:p>
        </w:tc>
        <w:tc>
          <w:tcPr>
            <w:tcW w:w="548" w:type="pct"/>
          </w:tcPr>
          <w:p w14:paraId="3FF1E17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 (7.79)</w:t>
            </w:r>
          </w:p>
        </w:tc>
        <w:tc>
          <w:tcPr>
            <w:tcW w:w="619" w:type="pct"/>
          </w:tcPr>
          <w:p w14:paraId="3D629F9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(92.21)</w:t>
            </w:r>
          </w:p>
        </w:tc>
        <w:tc>
          <w:tcPr>
            <w:tcW w:w="620" w:type="pct"/>
          </w:tcPr>
          <w:p w14:paraId="0B91412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478 (20.48)</w:t>
            </w:r>
          </w:p>
        </w:tc>
        <w:tc>
          <w:tcPr>
            <w:tcW w:w="488" w:type="pct"/>
          </w:tcPr>
          <w:p w14:paraId="5E7CE16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(3.15)</w:t>
            </w:r>
          </w:p>
        </w:tc>
        <w:tc>
          <w:tcPr>
            <w:tcW w:w="583" w:type="pct"/>
          </w:tcPr>
          <w:p w14:paraId="77DF6E9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394 (96.85)</w:t>
            </w:r>
          </w:p>
        </w:tc>
        <w:tc>
          <w:tcPr>
            <w:tcW w:w="583" w:type="pct"/>
          </w:tcPr>
          <w:p w14:paraId="51A2E96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407 (19.62)</w:t>
            </w:r>
          </w:p>
        </w:tc>
      </w:tr>
      <w:tr w:rsidR="00187B0F" w:rsidRPr="00A76633" w14:paraId="4EDE6995" w14:textId="77777777" w:rsidTr="001808DB">
        <w:tc>
          <w:tcPr>
            <w:tcW w:w="1559" w:type="pct"/>
          </w:tcPr>
          <w:p w14:paraId="5F82903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36-47</w:t>
            </w:r>
          </w:p>
        </w:tc>
        <w:tc>
          <w:tcPr>
            <w:tcW w:w="548" w:type="pct"/>
          </w:tcPr>
          <w:p w14:paraId="2EE409A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 (6.17)</w:t>
            </w:r>
          </w:p>
        </w:tc>
        <w:tc>
          <w:tcPr>
            <w:tcW w:w="619" w:type="pct"/>
          </w:tcPr>
          <w:p w14:paraId="7D539D9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443 (93.83)</w:t>
            </w:r>
          </w:p>
        </w:tc>
        <w:tc>
          <w:tcPr>
            <w:tcW w:w="620" w:type="pct"/>
          </w:tcPr>
          <w:p w14:paraId="0BD28E9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472 (20.23)</w:t>
            </w:r>
          </w:p>
        </w:tc>
        <w:tc>
          <w:tcPr>
            <w:tcW w:w="488" w:type="pct"/>
          </w:tcPr>
          <w:p w14:paraId="27B508C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 (2.23)</w:t>
            </w:r>
          </w:p>
        </w:tc>
        <w:tc>
          <w:tcPr>
            <w:tcW w:w="583" w:type="pct"/>
          </w:tcPr>
          <w:p w14:paraId="671D9C0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382 (97.77)</w:t>
            </w:r>
          </w:p>
        </w:tc>
        <w:tc>
          <w:tcPr>
            <w:tcW w:w="583" w:type="pct"/>
          </w:tcPr>
          <w:p w14:paraId="75F83A3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391 (18.84)</w:t>
            </w:r>
          </w:p>
        </w:tc>
      </w:tr>
      <w:tr w:rsidR="00187B0F" w:rsidRPr="00A76633" w14:paraId="0603410A" w14:textId="77777777" w:rsidTr="001808DB">
        <w:tc>
          <w:tcPr>
            <w:tcW w:w="1559" w:type="pct"/>
          </w:tcPr>
          <w:p w14:paraId="4585610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48-59</w:t>
            </w:r>
          </w:p>
        </w:tc>
        <w:tc>
          <w:tcPr>
            <w:tcW w:w="548" w:type="pct"/>
          </w:tcPr>
          <w:p w14:paraId="28E92D7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(4.35)</w:t>
            </w:r>
          </w:p>
        </w:tc>
        <w:tc>
          <w:tcPr>
            <w:tcW w:w="619" w:type="pct"/>
          </w:tcPr>
          <w:p w14:paraId="14818D0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(95.65)</w:t>
            </w:r>
          </w:p>
        </w:tc>
        <w:tc>
          <w:tcPr>
            <w:tcW w:w="620" w:type="pct"/>
          </w:tcPr>
          <w:p w14:paraId="490C809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460 (19.74)</w:t>
            </w:r>
          </w:p>
        </w:tc>
        <w:tc>
          <w:tcPr>
            <w:tcW w:w="488" w:type="pct"/>
          </w:tcPr>
          <w:p w14:paraId="7FACFC8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(1.57)</w:t>
            </w:r>
          </w:p>
        </w:tc>
        <w:tc>
          <w:tcPr>
            <w:tcW w:w="583" w:type="pct"/>
          </w:tcPr>
          <w:p w14:paraId="2A61070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(98.43)</w:t>
            </w:r>
          </w:p>
        </w:tc>
        <w:tc>
          <w:tcPr>
            <w:tcW w:w="583" w:type="pct"/>
          </w:tcPr>
          <w:p w14:paraId="6756BFA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404 (19.50)</w:t>
            </w:r>
          </w:p>
        </w:tc>
      </w:tr>
      <w:tr w:rsidR="00187B0F" w:rsidRPr="00A76633" w14:paraId="094649DB" w14:textId="77777777" w:rsidTr="001808DB">
        <w:tc>
          <w:tcPr>
            <w:tcW w:w="1559" w:type="pct"/>
          </w:tcPr>
          <w:p w14:paraId="45E2C82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Sex</w:t>
            </w:r>
          </w:p>
        </w:tc>
        <w:tc>
          <w:tcPr>
            <w:tcW w:w="548" w:type="pct"/>
          </w:tcPr>
          <w:p w14:paraId="2825E18E"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504AC672"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5FABF6A7"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63224C71"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35DB7AD8"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40048A9C"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7588F739" w14:textId="77777777" w:rsidTr="001808DB">
        <w:tc>
          <w:tcPr>
            <w:tcW w:w="1559" w:type="pct"/>
          </w:tcPr>
          <w:p w14:paraId="688C1F7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Male</w:t>
            </w:r>
          </w:p>
        </w:tc>
        <w:tc>
          <w:tcPr>
            <w:tcW w:w="548" w:type="pct"/>
          </w:tcPr>
          <w:p w14:paraId="629FE7F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(7.35)</w:t>
            </w:r>
          </w:p>
        </w:tc>
        <w:tc>
          <w:tcPr>
            <w:tcW w:w="619" w:type="pct"/>
          </w:tcPr>
          <w:p w14:paraId="2B925FA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1152 (92.65)</w:t>
            </w:r>
          </w:p>
        </w:tc>
        <w:tc>
          <w:tcPr>
            <w:tcW w:w="620" w:type="pct"/>
          </w:tcPr>
          <w:p w14:paraId="296D0FC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1244 (53.33)</w:t>
            </w:r>
          </w:p>
        </w:tc>
        <w:tc>
          <w:tcPr>
            <w:tcW w:w="488" w:type="pct"/>
          </w:tcPr>
          <w:p w14:paraId="5802BA9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34 (3.17)</w:t>
            </w:r>
          </w:p>
        </w:tc>
        <w:tc>
          <w:tcPr>
            <w:tcW w:w="583" w:type="pct"/>
          </w:tcPr>
          <w:p w14:paraId="7BBC9A9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1028 (96.83)</w:t>
            </w:r>
          </w:p>
        </w:tc>
        <w:tc>
          <w:tcPr>
            <w:tcW w:w="583" w:type="pct"/>
          </w:tcPr>
          <w:p w14:paraId="0D82FF4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1062 (51.21)</w:t>
            </w:r>
          </w:p>
        </w:tc>
      </w:tr>
      <w:tr w:rsidR="00187B0F" w:rsidRPr="00A76633" w14:paraId="2FF93778" w14:textId="77777777" w:rsidTr="001808DB">
        <w:tc>
          <w:tcPr>
            <w:tcW w:w="1559" w:type="pct"/>
          </w:tcPr>
          <w:p w14:paraId="2281462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Female</w:t>
            </w:r>
          </w:p>
        </w:tc>
        <w:tc>
          <w:tcPr>
            <w:tcW w:w="548" w:type="pct"/>
          </w:tcPr>
          <w:p w14:paraId="546C6D1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(7.48)</w:t>
            </w:r>
          </w:p>
        </w:tc>
        <w:tc>
          <w:tcPr>
            <w:tcW w:w="619" w:type="pct"/>
          </w:tcPr>
          <w:p w14:paraId="5EA1733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1007 (92.52)</w:t>
            </w:r>
          </w:p>
        </w:tc>
        <w:tc>
          <w:tcPr>
            <w:tcW w:w="620" w:type="pct"/>
          </w:tcPr>
          <w:p w14:paraId="72CE658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1088 (46.67)</w:t>
            </w:r>
          </w:p>
        </w:tc>
        <w:tc>
          <w:tcPr>
            <w:tcW w:w="488" w:type="pct"/>
          </w:tcPr>
          <w:p w14:paraId="731A476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(3.98)</w:t>
            </w:r>
          </w:p>
        </w:tc>
        <w:tc>
          <w:tcPr>
            <w:tcW w:w="583" w:type="pct"/>
          </w:tcPr>
          <w:p w14:paraId="5233412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971 (96.02)</w:t>
            </w:r>
          </w:p>
        </w:tc>
        <w:tc>
          <w:tcPr>
            <w:tcW w:w="583" w:type="pct"/>
          </w:tcPr>
          <w:p w14:paraId="1357F25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1011 (48.79)</w:t>
            </w:r>
          </w:p>
        </w:tc>
      </w:tr>
      <w:tr w:rsidR="00187B0F" w:rsidRPr="00A76633" w14:paraId="0E4F9DBF" w14:textId="77777777" w:rsidTr="001808DB">
        <w:tc>
          <w:tcPr>
            <w:tcW w:w="4417" w:type="pct"/>
            <w:gridSpan w:val="6"/>
          </w:tcPr>
          <w:p w14:paraId="06D1C91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Maternal Characteristics</w:t>
            </w:r>
          </w:p>
        </w:tc>
        <w:tc>
          <w:tcPr>
            <w:tcW w:w="583" w:type="pct"/>
          </w:tcPr>
          <w:p w14:paraId="391C50AC"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475AC66A" w14:textId="77777777" w:rsidTr="001808DB">
        <w:tc>
          <w:tcPr>
            <w:tcW w:w="1559" w:type="pct"/>
          </w:tcPr>
          <w:p w14:paraId="1F6351E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Education Status</w:t>
            </w:r>
          </w:p>
        </w:tc>
        <w:tc>
          <w:tcPr>
            <w:tcW w:w="548" w:type="pct"/>
          </w:tcPr>
          <w:p w14:paraId="4049B028"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65F7D2EF"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6F6403F2"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6AF8550B"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53E38A32"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5B397C1A"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40DA228A" w14:textId="77777777" w:rsidTr="001808DB">
        <w:tc>
          <w:tcPr>
            <w:tcW w:w="1559" w:type="pct"/>
          </w:tcPr>
          <w:p w14:paraId="007AA99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None/Primary incomplete</w:t>
            </w:r>
          </w:p>
        </w:tc>
        <w:tc>
          <w:tcPr>
            <w:tcW w:w="548" w:type="pct"/>
          </w:tcPr>
          <w:p w14:paraId="7CC92B4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 (10.17)</w:t>
            </w:r>
          </w:p>
        </w:tc>
        <w:tc>
          <w:tcPr>
            <w:tcW w:w="619" w:type="pct"/>
          </w:tcPr>
          <w:p w14:paraId="4C8EDED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248 (89.83)</w:t>
            </w:r>
          </w:p>
        </w:tc>
        <w:tc>
          <w:tcPr>
            <w:tcW w:w="620" w:type="pct"/>
          </w:tcPr>
          <w:p w14:paraId="200800E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276 (11.86)</w:t>
            </w:r>
          </w:p>
        </w:tc>
        <w:tc>
          <w:tcPr>
            <w:tcW w:w="488" w:type="pct"/>
          </w:tcPr>
          <w:p w14:paraId="6E18529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(3.30)</w:t>
            </w:r>
          </w:p>
        </w:tc>
        <w:tc>
          <w:tcPr>
            <w:tcW w:w="583" w:type="pct"/>
          </w:tcPr>
          <w:p w14:paraId="3626856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690 (96.70)</w:t>
            </w:r>
          </w:p>
        </w:tc>
        <w:tc>
          <w:tcPr>
            <w:tcW w:w="583" w:type="pct"/>
          </w:tcPr>
          <w:p w14:paraId="7ED808E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714 (34.42)</w:t>
            </w:r>
          </w:p>
        </w:tc>
      </w:tr>
      <w:tr w:rsidR="00187B0F" w:rsidRPr="00A76633" w14:paraId="1644A675" w14:textId="77777777" w:rsidTr="001808DB">
        <w:tc>
          <w:tcPr>
            <w:tcW w:w="1559" w:type="pct"/>
          </w:tcPr>
          <w:p w14:paraId="0B6BF0F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Primary Complete</w:t>
            </w:r>
          </w:p>
        </w:tc>
        <w:tc>
          <w:tcPr>
            <w:tcW w:w="548" w:type="pct"/>
          </w:tcPr>
          <w:p w14:paraId="4707C54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 (5.59)</w:t>
            </w:r>
          </w:p>
        </w:tc>
        <w:tc>
          <w:tcPr>
            <w:tcW w:w="619" w:type="pct"/>
          </w:tcPr>
          <w:p w14:paraId="1027888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513 (94.41)</w:t>
            </w:r>
          </w:p>
        </w:tc>
        <w:tc>
          <w:tcPr>
            <w:tcW w:w="620" w:type="pct"/>
          </w:tcPr>
          <w:p w14:paraId="57ACD60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543 (23.31)</w:t>
            </w:r>
          </w:p>
        </w:tc>
        <w:tc>
          <w:tcPr>
            <w:tcW w:w="488" w:type="pct"/>
          </w:tcPr>
          <w:p w14:paraId="1C9B3BC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 (3.53)</w:t>
            </w:r>
          </w:p>
        </w:tc>
        <w:tc>
          <w:tcPr>
            <w:tcW w:w="583" w:type="pct"/>
          </w:tcPr>
          <w:p w14:paraId="0A5149D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(96.47)</w:t>
            </w:r>
          </w:p>
        </w:tc>
        <w:tc>
          <w:tcPr>
            <w:tcW w:w="583" w:type="pct"/>
          </w:tcPr>
          <w:p w14:paraId="6B89887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329 (15.85)</w:t>
            </w:r>
          </w:p>
        </w:tc>
      </w:tr>
      <w:tr w:rsidR="00187B0F" w:rsidRPr="00A76633" w14:paraId="6B6F23FA" w14:textId="77777777" w:rsidTr="001808DB">
        <w:tc>
          <w:tcPr>
            <w:tcW w:w="1559" w:type="pct"/>
          </w:tcPr>
          <w:p w14:paraId="62B2819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w:t>
            </w:r>
          </w:p>
        </w:tc>
        <w:tc>
          <w:tcPr>
            <w:tcW w:w="548" w:type="pct"/>
          </w:tcPr>
          <w:p w14:paraId="7522425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(7.88)</w:t>
            </w:r>
          </w:p>
        </w:tc>
        <w:tc>
          <w:tcPr>
            <w:tcW w:w="619" w:type="pct"/>
          </w:tcPr>
          <w:p w14:paraId="3E57DE3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1059 (92.12)</w:t>
            </w:r>
          </w:p>
        </w:tc>
        <w:tc>
          <w:tcPr>
            <w:tcW w:w="620" w:type="pct"/>
          </w:tcPr>
          <w:p w14:paraId="4BF3EED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1150 (49.31)</w:t>
            </w:r>
          </w:p>
        </w:tc>
        <w:tc>
          <w:tcPr>
            <w:tcW w:w="488" w:type="pct"/>
          </w:tcPr>
          <w:p w14:paraId="681F982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 (4.40)</w:t>
            </w:r>
          </w:p>
        </w:tc>
        <w:tc>
          <w:tcPr>
            <w:tcW w:w="583" w:type="pct"/>
          </w:tcPr>
          <w:p w14:paraId="1F1D2AB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704 (95.60)</w:t>
            </w:r>
          </w:p>
        </w:tc>
        <w:tc>
          <w:tcPr>
            <w:tcW w:w="583" w:type="pct"/>
          </w:tcPr>
          <w:p w14:paraId="3CFDB0A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736 (35.50)</w:t>
            </w:r>
          </w:p>
        </w:tc>
      </w:tr>
      <w:tr w:rsidR="00187B0F" w:rsidRPr="00A76633" w14:paraId="4B601F92" w14:textId="77777777" w:rsidTr="001808DB">
        <w:tc>
          <w:tcPr>
            <w:tcW w:w="1559" w:type="pct"/>
          </w:tcPr>
          <w:p w14:paraId="21C40CD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 Complete/ Higher</w:t>
            </w:r>
          </w:p>
        </w:tc>
        <w:tc>
          <w:tcPr>
            <w:tcW w:w="548" w:type="pct"/>
          </w:tcPr>
          <w:p w14:paraId="792D072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(6.52)</w:t>
            </w:r>
          </w:p>
        </w:tc>
        <w:tc>
          <w:tcPr>
            <w:tcW w:w="619" w:type="pct"/>
          </w:tcPr>
          <w:p w14:paraId="4F77E00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338 (93.48)</w:t>
            </w:r>
          </w:p>
        </w:tc>
        <w:tc>
          <w:tcPr>
            <w:tcW w:w="620" w:type="pct"/>
          </w:tcPr>
          <w:p w14:paraId="44DA080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362 (15.53)</w:t>
            </w:r>
          </w:p>
        </w:tc>
        <w:tc>
          <w:tcPr>
            <w:tcW w:w="488" w:type="pct"/>
          </w:tcPr>
          <w:p w14:paraId="7B735AD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(2.16)</w:t>
            </w:r>
          </w:p>
        </w:tc>
        <w:tc>
          <w:tcPr>
            <w:tcW w:w="583" w:type="pct"/>
          </w:tcPr>
          <w:p w14:paraId="137204C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288 (97.84)</w:t>
            </w:r>
          </w:p>
        </w:tc>
        <w:tc>
          <w:tcPr>
            <w:tcW w:w="583" w:type="pct"/>
          </w:tcPr>
          <w:p w14:paraId="182E82E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295 (14.22)</w:t>
            </w:r>
          </w:p>
        </w:tc>
      </w:tr>
      <w:tr w:rsidR="00187B0F" w:rsidRPr="00A76633" w14:paraId="67195782" w14:textId="77777777" w:rsidTr="001808DB">
        <w:tc>
          <w:tcPr>
            <w:tcW w:w="5000" w:type="pct"/>
            <w:gridSpan w:val="7"/>
          </w:tcPr>
          <w:p w14:paraId="41A80D7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Characteristics</w:t>
            </w:r>
          </w:p>
        </w:tc>
      </w:tr>
      <w:tr w:rsidR="00187B0F" w:rsidRPr="00A76633" w14:paraId="0F7CA6D5" w14:textId="77777777" w:rsidTr="001808DB">
        <w:tc>
          <w:tcPr>
            <w:tcW w:w="1559" w:type="pct"/>
          </w:tcPr>
          <w:p w14:paraId="523F08C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size</w:t>
            </w:r>
          </w:p>
        </w:tc>
        <w:tc>
          <w:tcPr>
            <w:tcW w:w="548" w:type="pct"/>
          </w:tcPr>
          <w:p w14:paraId="5741232B"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78EF1723"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075796D9"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4642C37F"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0A52AF9D"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2127D0A9"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0484019D" w14:textId="77777777" w:rsidTr="001808DB">
        <w:tc>
          <w:tcPr>
            <w:tcW w:w="1559" w:type="pct"/>
          </w:tcPr>
          <w:p w14:paraId="3C18FF2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&lt;5</w:t>
            </w:r>
          </w:p>
        </w:tc>
        <w:tc>
          <w:tcPr>
            <w:tcW w:w="548" w:type="pct"/>
          </w:tcPr>
          <w:p w14:paraId="2600BFA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(7.89)</w:t>
            </w:r>
          </w:p>
        </w:tc>
        <w:tc>
          <w:tcPr>
            <w:tcW w:w="619" w:type="pct"/>
          </w:tcPr>
          <w:p w14:paraId="05C6212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884 (92.11)</w:t>
            </w:r>
          </w:p>
        </w:tc>
        <w:tc>
          <w:tcPr>
            <w:tcW w:w="620" w:type="pct"/>
          </w:tcPr>
          <w:p w14:paraId="1CF2655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960 (41.18)</w:t>
            </w:r>
          </w:p>
        </w:tc>
        <w:tc>
          <w:tcPr>
            <w:tcW w:w="488" w:type="pct"/>
          </w:tcPr>
          <w:p w14:paraId="1A27108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(3.91)</w:t>
            </w:r>
          </w:p>
        </w:tc>
        <w:tc>
          <w:tcPr>
            <w:tcW w:w="583" w:type="pct"/>
          </w:tcPr>
          <w:p w14:paraId="67B1D4E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1165 (96.09)</w:t>
            </w:r>
          </w:p>
        </w:tc>
        <w:tc>
          <w:tcPr>
            <w:tcW w:w="583" w:type="pct"/>
          </w:tcPr>
          <w:p w14:paraId="2C423F5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1213 (58.51)</w:t>
            </w:r>
          </w:p>
        </w:tc>
      </w:tr>
      <w:tr w:rsidR="00187B0F" w:rsidRPr="00A76633" w14:paraId="059CECFD" w14:textId="77777777" w:rsidTr="001808DB">
        <w:tc>
          <w:tcPr>
            <w:tcW w:w="1559" w:type="pct"/>
          </w:tcPr>
          <w:p w14:paraId="573E88D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w:t>
            </w:r>
          </w:p>
        </w:tc>
        <w:tc>
          <w:tcPr>
            <w:tcW w:w="548" w:type="pct"/>
          </w:tcPr>
          <w:p w14:paraId="1513E79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 (7.07)</w:t>
            </w:r>
          </w:p>
        </w:tc>
        <w:tc>
          <w:tcPr>
            <w:tcW w:w="619" w:type="pct"/>
          </w:tcPr>
          <w:p w14:paraId="37A9272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1275 (92.93)</w:t>
            </w:r>
          </w:p>
        </w:tc>
        <w:tc>
          <w:tcPr>
            <w:tcW w:w="620" w:type="pct"/>
          </w:tcPr>
          <w:p w14:paraId="6F50216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1372 (58.82)</w:t>
            </w:r>
          </w:p>
        </w:tc>
        <w:tc>
          <w:tcPr>
            <w:tcW w:w="488" w:type="pct"/>
          </w:tcPr>
          <w:p w14:paraId="701ED15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26 (3.07)</w:t>
            </w:r>
          </w:p>
        </w:tc>
        <w:tc>
          <w:tcPr>
            <w:tcW w:w="583" w:type="pct"/>
          </w:tcPr>
          <w:p w14:paraId="695133B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834 (96.92)</w:t>
            </w:r>
          </w:p>
        </w:tc>
        <w:tc>
          <w:tcPr>
            <w:tcW w:w="583" w:type="pct"/>
          </w:tcPr>
          <w:p w14:paraId="6B3905B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860 (41.49)</w:t>
            </w:r>
          </w:p>
        </w:tc>
      </w:tr>
      <w:tr w:rsidR="00187B0F" w:rsidRPr="00A76633" w14:paraId="6CEA52E1" w14:textId="77777777" w:rsidTr="001808DB">
        <w:tc>
          <w:tcPr>
            <w:tcW w:w="1559" w:type="pct"/>
          </w:tcPr>
          <w:p w14:paraId="703C5FA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Livestock ownership</w:t>
            </w:r>
          </w:p>
        </w:tc>
        <w:tc>
          <w:tcPr>
            <w:tcW w:w="548" w:type="pct"/>
          </w:tcPr>
          <w:p w14:paraId="572F71C6"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522C9192"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12D9634F"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38C39C4D"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434FFE34"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ED7EEA0"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6F0C8004" w14:textId="77777777" w:rsidTr="001808DB">
        <w:tc>
          <w:tcPr>
            <w:tcW w:w="1559" w:type="pct"/>
          </w:tcPr>
          <w:p w14:paraId="747A6B2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176DF39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 (7.39)</w:t>
            </w:r>
          </w:p>
        </w:tc>
        <w:tc>
          <w:tcPr>
            <w:tcW w:w="619" w:type="pct"/>
          </w:tcPr>
          <w:p w14:paraId="7027A14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1276 (92.61)</w:t>
            </w:r>
          </w:p>
        </w:tc>
        <w:tc>
          <w:tcPr>
            <w:tcW w:w="620" w:type="pct"/>
          </w:tcPr>
          <w:p w14:paraId="3B63196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1378 (59.14)</w:t>
            </w:r>
          </w:p>
        </w:tc>
        <w:tc>
          <w:tcPr>
            <w:tcW w:w="488" w:type="pct"/>
          </w:tcPr>
          <w:p w14:paraId="63D3558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(3.98)</w:t>
            </w:r>
          </w:p>
        </w:tc>
        <w:tc>
          <w:tcPr>
            <w:tcW w:w="583" w:type="pct"/>
          </w:tcPr>
          <w:p w14:paraId="3D84B0E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1139 (96.02)</w:t>
            </w:r>
          </w:p>
        </w:tc>
        <w:tc>
          <w:tcPr>
            <w:tcW w:w="583" w:type="pct"/>
          </w:tcPr>
          <w:p w14:paraId="268247E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(57.31)</w:t>
            </w:r>
          </w:p>
        </w:tc>
      </w:tr>
      <w:tr w:rsidR="00187B0F" w:rsidRPr="00A76633" w14:paraId="5067843B" w14:textId="77777777" w:rsidTr="001808DB">
        <w:tc>
          <w:tcPr>
            <w:tcW w:w="1559" w:type="pct"/>
          </w:tcPr>
          <w:p w14:paraId="4D980E4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No</w:t>
            </w:r>
          </w:p>
        </w:tc>
        <w:tc>
          <w:tcPr>
            <w:tcW w:w="548" w:type="pct"/>
          </w:tcPr>
          <w:p w14:paraId="5D68276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 (7.45)</w:t>
            </w:r>
          </w:p>
        </w:tc>
        <w:tc>
          <w:tcPr>
            <w:tcW w:w="619" w:type="pct"/>
          </w:tcPr>
          <w:p w14:paraId="7FBDBA4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881 (92.55)</w:t>
            </w:r>
          </w:p>
        </w:tc>
        <w:tc>
          <w:tcPr>
            <w:tcW w:w="620" w:type="pct"/>
          </w:tcPr>
          <w:p w14:paraId="2C9FC6F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952 (40.86)</w:t>
            </w:r>
          </w:p>
        </w:tc>
        <w:tc>
          <w:tcPr>
            <w:tcW w:w="488" w:type="pct"/>
          </w:tcPr>
          <w:p w14:paraId="08A0490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 (3.02)</w:t>
            </w:r>
          </w:p>
        </w:tc>
        <w:tc>
          <w:tcPr>
            <w:tcW w:w="583" w:type="pct"/>
          </w:tcPr>
          <w:p w14:paraId="081F130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857 (96.98)</w:t>
            </w:r>
          </w:p>
        </w:tc>
        <w:tc>
          <w:tcPr>
            <w:tcW w:w="583" w:type="pct"/>
          </w:tcPr>
          <w:p w14:paraId="2B289EF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883 (42.69)</w:t>
            </w:r>
          </w:p>
        </w:tc>
      </w:tr>
      <w:tr w:rsidR="00187B0F" w:rsidRPr="00A76633" w14:paraId="6CEC1EC5" w14:textId="77777777" w:rsidTr="001808DB">
        <w:tc>
          <w:tcPr>
            <w:tcW w:w="1559" w:type="pct"/>
          </w:tcPr>
          <w:p w14:paraId="2E48BA1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Wealth status</w:t>
            </w:r>
          </w:p>
        </w:tc>
        <w:tc>
          <w:tcPr>
            <w:tcW w:w="548" w:type="pct"/>
          </w:tcPr>
          <w:p w14:paraId="37185C26"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3C93FC71"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14483E57"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328C476E"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4A9D06CD"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051AB706"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7A6E50CF" w14:textId="77777777" w:rsidTr="001808DB">
        <w:tc>
          <w:tcPr>
            <w:tcW w:w="1559" w:type="pct"/>
          </w:tcPr>
          <w:p w14:paraId="3965513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Poor</w:t>
            </w:r>
          </w:p>
        </w:tc>
        <w:tc>
          <w:tcPr>
            <w:tcW w:w="548" w:type="pct"/>
          </w:tcPr>
          <w:p w14:paraId="7EEAA41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 (9.12)</w:t>
            </w:r>
          </w:p>
        </w:tc>
        <w:tc>
          <w:tcPr>
            <w:tcW w:w="619" w:type="pct"/>
          </w:tcPr>
          <w:p w14:paraId="0AA60E2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894 (90.88)</w:t>
            </w:r>
          </w:p>
        </w:tc>
        <w:tc>
          <w:tcPr>
            <w:tcW w:w="620" w:type="pct"/>
          </w:tcPr>
          <w:p w14:paraId="1F78C09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984 (42.19)</w:t>
            </w:r>
          </w:p>
        </w:tc>
        <w:tc>
          <w:tcPr>
            <w:tcW w:w="488" w:type="pct"/>
          </w:tcPr>
          <w:p w14:paraId="76800D1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(3.81)</w:t>
            </w:r>
          </w:p>
        </w:tc>
        <w:tc>
          <w:tcPr>
            <w:tcW w:w="583" w:type="pct"/>
          </w:tcPr>
          <w:p w14:paraId="2983B8E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903 (96.19)</w:t>
            </w:r>
          </w:p>
        </w:tc>
        <w:tc>
          <w:tcPr>
            <w:tcW w:w="583" w:type="pct"/>
          </w:tcPr>
          <w:p w14:paraId="3D582AC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939 (45.28)</w:t>
            </w:r>
          </w:p>
        </w:tc>
      </w:tr>
      <w:tr w:rsidR="00187B0F" w:rsidRPr="00A76633" w14:paraId="35EA0F17" w14:textId="77777777" w:rsidTr="001808DB">
        <w:tc>
          <w:tcPr>
            <w:tcW w:w="1559" w:type="pct"/>
          </w:tcPr>
          <w:p w14:paraId="751F15B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Middle</w:t>
            </w:r>
          </w:p>
        </w:tc>
        <w:tc>
          <w:tcPr>
            <w:tcW w:w="548" w:type="pct"/>
          </w:tcPr>
          <w:p w14:paraId="449061A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(5.10)</w:t>
            </w:r>
          </w:p>
        </w:tc>
        <w:tc>
          <w:tcPr>
            <w:tcW w:w="619" w:type="pct"/>
          </w:tcPr>
          <w:p w14:paraId="71FEED4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425 (94.90)</w:t>
            </w:r>
          </w:p>
        </w:tc>
        <w:tc>
          <w:tcPr>
            <w:tcW w:w="620" w:type="pct"/>
          </w:tcPr>
          <w:p w14:paraId="5BE0A92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448 (19.21)</w:t>
            </w:r>
          </w:p>
        </w:tc>
        <w:tc>
          <w:tcPr>
            <w:tcW w:w="488" w:type="pct"/>
          </w:tcPr>
          <w:p w14:paraId="54C7508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(3.56)</w:t>
            </w:r>
          </w:p>
        </w:tc>
        <w:tc>
          <w:tcPr>
            <w:tcW w:w="583" w:type="pct"/>
          </w:tcPr>
          <w:p w14:paraId="7D685C4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(96.44)</w:t>
            </w:r>
          </w:p>
        </w:tc>
        <w:tc>
          <w:tcPr>
            <w:tcW w:w="583" w:type="pct"/>
          </w:tcPr>
          <w:p w14:paraId="27A9BDF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412 (19.90)</w:t>
            </w:r>
          </w:p>
        </w:tc>
      </w:tr>
      <w:tr w:rsidR="00187B0F" w:rsidRPr="00A76633" w14:paraId="03C75CE0" w14:textId="77777777" w:rsidTr="001808DB">
        <w:tc>
          <w:tcPr>
            <w:tcW w:w="1559" w:type="pct"/>
          </w:tcPr>
          <w:p w14:paraId="6F51B51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Rich</w:t>
            </w:r>
          </w:p>
        </w:tc>
        <w:tc>
          <w:tcPr>
            <w:tcW w:w="548" w:type="pct"/>
          </w:tcPr>
          <w:p w14:paraId="2C9CA44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60 (6.70)</w:t>
            </w:r>
          </w:p>
        </w:tc>
        <w:tc>
          <w:tcPr>
            <w:tcW w:w="619" w:type="pct"/>
          </w:tcPr>
          <w:p w14:paraId="1057BDF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840 (93.30)</w:t>
            </w:r>
          </w:p>
        </w:tc>
        <w:tc>
          <w:tcPr>
            <w:tcW w:w="620" w:type="pct"/>
          </w:tcPr>
          <w:p w14:paraId="111F9C1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900 (38.59)</w:t>
            </w:r>
          </w:p>
        </w:tc>
        <w:tc>
          <w:tcPr>
            <w:tcW w:w="488" w:type="pct"/>
          </w:tcPr>
          <w:p w14:paraId="04B35B9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(3.25)</w:t>
            </w:r>
          </w:p>
        </w:tc>
        <w:tc>
          <w:tcPr>
            <w:tcW w:w="583" w:type="pct"/>
          </w:tcPr>
          <w:p w14:paraId="6FCDB62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698 (96.75)</w:t>
            </w:r>
          </w:p>
        </w:tc>
        <w:tc>
          <w:tcPr>
            <w:tcW w:w="583" w:type="pct"/>
          </w:tcPr>
          <w:p w14:paraId="41D0D6A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722 (34.82)</w:t>
            </w:r>
          </w:p>
        </w:tc>
      </w:tr>
      <w:tr w:rsidR="00187B0F" w:rsidRPr="00A76633" w14:paraId="37A5AD28" w14:textId="77777777" w:rsidTr="001808DB">
        <w:tc>
          <w:tcPr>
            <w:tcW w:w="1559" w:type="pct"/>
          </w:tcPr>
          <w:p w14:paraId="1242A43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type</w:t>
            </w:r>
          </w:p>
        </w:tc>
        <w:tc>
          <w:tcPr>
            <w:tcW w:w="548" w:type="pct"/>
          </w:tcPr>
          <w:p w14:paraId="21A1A2BA"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50EC7284"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19F20D98"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76003950"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01A39BA4"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7C969381"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72B327A6" w14:textId="77777777" w:rsidTr="001808DB">
        <w:tc>
          <w:tcPr>
            <w:tcW w:w="1559" w:type="pct"/>
          </w:tcPr>
          <w:p w14:paraId="69F0AF1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517B1F1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171 (7.47)</w:t>
            </w:r>
          </w:p>
        </w:tc>
        <w:tc>
          <w:tcPr>
            <w:tcW w:w="619" w:type="pct"/>
          </w:tcPr>
          <w:p w14:paraId="7B638AB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2120 (92.53)</w:t>
            </w:r>
          </w:p>
        </w:tc>
        <w:tc>
          <w:tcPr>
            <w:tcW w:w="620" w:type="pct"/>
          </w:tcPr>
          <w:p w14:paraId="34CE846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2291 (98.27)</w:t>
            </w:r>
          </w:p>
        </w:tc>
        <w:tc>
          <w:tcPr>
            <w:tcW w:w="488" w:type="pct"/>
          </w:tcPr>
          <w:p w14:paraId="71B9195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 (3.61)</w:t>
            </w:r>
          </w:p>
        </w:tc>
        <w:tc>
          <w:tcPr>
            <w:tcW w:w="583" w:type="pct"/>
          </w:tcPr>
          <w:p w14:paraId="650DD68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1944 (96.39)</w:t>
            </w:r>
          </w:p>
        </w:tc>
        <w:tc>
          <w:tcPr>
            <w:tcW w:w="583" w:type="pct"/>
          </w:tcPr>
          <w:p w14:paraId="5EEAD9D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2017 (97.28)</w:t>
            </w:r>
          </w:p>
        </w:tc>
      </w:tr>
      <w:tr w:rsidR="00187B0F" w:rsidRPr="00A76633" w14:paraId="70C8E79C" w14:textId="77777777" w:rsidTr="001808DB">
        <w:tc>
          <w:tcPr>
            <w:tcW w:w="1559" w:type="pct"/>
          </w:tcPr>
          <w:p w14:paraId="5E050DC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Unimproved</w:t>
            </w:r>
          </w:p>
        </w:tc>
        <w:tc>
          <w:tcPr>
            <w:tcW w:w="548" w:type="pct"/>
          </w:tcPr>
          <w:p w14:paraId="02ED881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(3.77)</w:t>
            </w:r>
          </w:p>
        </w:tc>
        <w:tc>
          <w:tcPr>
            <w:tcW w:w="619" w:type="pct"/>
          </w:tcPr>
          <w:p w14:paraId="6D8AD88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(96.23)</w:t>
            </w:r>
          </w:p>
        </w:tc>
        <w:tc>
          <w:tcPr>
            <w:tcW w:w="620" w:type="pct"/>
          </w:tcPr>
          <w:p w14:paraId="02A1D51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(1.73)</w:t>
            </w:r>
          </w:p>
        </w:tc>
        <w:tc>
          <w:tcPr>
            <w:tcW w:w="488" w:type="pct"/>
          </w:tcPr>
          <w:p w14:paraId="1579A61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 (1.79)</w:t>
            </w:r>
          </w:p>
        </w:tc>
        <w:tc>
          <w:tcPr>
            <w:tcW w:w="583" w:type="pct"/>
          </w:tcPr>
          <w:p w14:paraId="76E63B3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(98.21)</w:t>
            </w:r>
          </w:p>
        </w:tc>
        <w:tc>
          <w:tcPr>
            <w:tcW w:w="583" w:type="pct"/>
          </w:tcPr>
          <w:p w14:paraId="797AA2E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56 (2.72)</w:t>
            </w:r>
          </w:p>
        </w:tc>
      </w:tr>
      <w:tr w:rsidR="00187B0F" w:rsidRPr="00A76633" w14:paraId="675B982A" w14:textId="77777777" w:rsidTr="001808DB">
        <w:tc>
          <w:tcPr>
            <w:tcW w:w="1559" w:type="pct"/>
          </w:tcPr>
          <w:p w14:paraId="666A4E9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type</w:t>
            </w:r>
          </w:p>
        </w:tc>
        <w:tc>
          <w:tcPr>
            <w:tcW w:w="548" w:type="pct"/>
          </w:tcPr>
          <w:p w14:paraId="17551D78"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375843AF"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5029682A"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5F8DFA0F"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4BEF361"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0C8BB997"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19244598" w14:textId="77777777" w:rsidTr="001808DB">
        <w:tc>
          <w:tcPr>
            <w:tcW w:w="1559" w:type="pct"/>
          </w:tcPr>
          <w:p w14:paraId="3FE979F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7AF807F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168 (7.44)</w:t>
            </w:r>
          </w:p>
        </w:tc>
        <w:tc>
          <w:tcPr>
            <w:tcW w:w="619" w:type="pct"/>
          </w:tcPr>
          <w:p w14:paraId="18565A6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2083 (92.56)</w:t>
            </w:r>
          </w:p>
        </w:tc>
        <w:tc>
          <w:tcPr>
            <w:tcW w:w="620" w:type="pct"/>
          </w:tcPr>
          <w:p w14:paraId="43D7334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2251 (96.54)</w:t>
            </w:r>
          </w:p>
        </w:tc>
        <w:tc>
          <w:tcPr>
            <w:tcW w:w="488" w:type="pct"/>
          </w:tcPr>
          <w:p w14:paraId="31D803E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 (3.45)</w:t>
            </w:r>
          </w:p>
        </w:tc>
        <w:tc>
          <w:tcPr>
            <w:tcW w:w="583" w:type="pct"/>
          </w:tcPr>
          <w:p w14:paraId="471AF3E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1915 (96.54)</w:t>
            </w:r>
          </w:p>
        </w:tc>
        <w:tc>
          <w:tcPr>
            <w:tcW w:w="583" w:type="pct"/>
          </w:tcPr>
          <w:p w14:paraId="700C0B8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1984 (95.69) </w:t>
            </w:r>
          </w:p>
        </w:tc>
      </w:tr>
      <w:tr w:rsidR="00187B0F" w:rsidRPr="00A76633" w14:paraId="311109B3" w14:textId="77777777" w:rsidTr="001808DB">
        <w:tc>
          <w:tcPr>
            <w:tcW w:w="1559" w:type="pct"/>
          </w:tcPr>
          <w:p w14:paraId="1F8E873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Non-improved</w:t>
            </w:r>
          </w:p>
        </w:tc>
        <w:tc>
          <w:tcPr>
            <w:tcW w:w="548" w:type="pct"/>
          </w:tcPr>
          <w:p w14:paraId="39E5851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(6.43)</w:t>
            </w:r>
          </w:p>
        </w:tc>
        <w:tc>
          <w:tcPr>
            <w:tcW w:w="619" w:type="pct"/>
          </w:tcPr>
          <w:p w14:paraId="352FD43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(93.57)</w:t>
            </w:r>
          </w:p>
        </w:tc>
        <w:tc>
          <w:tcPr>
            <w:tcW w:w="620" w:type="pct"/>
          </w:tcPr>
          <w:p w14:paraId="06EC39E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(3.46)</w:t>
            </w:r>
          </w:p>
        </w:tc>
        <w:tc>
          <w:tcPr>
            <w:tcW w:w="488" w:type="pct"/>
          </w:tcPr>
          <w:p w14:paraId="2F767EE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(5.98)</w:t>
            </w:r>
          </w:p>
        </w:tc>
        <w:tc>
          <w:tcPr>
            <w:tcW w:w="583" w:type="pct"/>
          </w:tcPr>
          <w:p w14:paraId="6FEE526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 (94.02)</w:t>
            </w:r>
          </w:p>
        </w:tc>
        <w:tc>
          <w:tcPr>
            <w:tcW w:w="583" w:type="pct"/>
          </w:tcPr>
          <w:p w14:paraId="24DC435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 (4.31)</w:t>
            </w:r>
          </w:p>
        </w:tc>
      </w:tr>
      <w:tr w:rsidR="00187B0F" w:rsidRPr="00A76633" w14:paraId="1E52DDD3" w14:textId="77777777" w:rsidTr="001808DB">
        <w:tc>
          <w:tcPr>
            <w:tcW w:w="1559" w:type="pct"/>
          </w:tcPr>
          <w:p w14:paraId="75ADD35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shared</w:t>
            </w:r>
          </w:p>
        </w:tc>
        <w:tc>
          <w:tcPr>
            <w:tcW w:w="548" w:type="pct"/>
          </w:tcPr>
          <w:p w14:paraId="2892B7F5"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1FA800C1"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0B31C249"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0EF719A7"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389FD8CF"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74D5F6E"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0048112E" w14:textId="77777777" w:rsidTr="001808DB">
        <w:tc>
          <w:tcPr>
            <w:tcW w:w="1559" w:type="pct"/>
          </w:tcPr>
          <w:p w14:paraId="6C14997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6D50D58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511B9D3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2B6A26D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2261996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1546788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4B89CB4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187B0F" w:rsidRPr="00A76633" w14:paraId="37B9F563" w14:textId="77777777" w:rsidTr="001808DB">
        <w:tc>
          <w:tcPr>
            <w:tcW w:w="1559" w:type="pct"/>
          </w:tcPr>
          <w:p w14:paraId="67C7AF8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72A5D97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5F95538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7EB2F21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31FEE44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1A87619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(96.14)</w:t>
            </w:r>
          </w:p>
        </w:tc>
        <w:tc>
          <w:tcPr>
            <w:tcW w:w="583" w:type="pct"/>
          </w:tcPr>
          <w:p w14:paraId="56B6A3E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187B0F" w:rsidRPr="00A76633" w14:paraId="13F9D783" w14:textId="77777777" w:rsidTr="001808DB">
        <w:tc>
          <w:tcPr>
            <w:tcW w:w="1559" w:type="pct"/>
          </w:tcPr>
          <w:p w14:paraId="74079A1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water E. coli concentration</w:t>
            </w:r>
          </w:p>
        </w:tc>
        <w:tc>
          <w:tcPr>
            <w:tcW w:w="548" w:type="pct"/>
          </w:tcPr>
          <w:p w14:paraId="62AFA7B1"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07C11FD3"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16EE920F"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596609F6"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3A990B44"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1C5214EF"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0691EDD0" w14:textId="77777777" w:rsidTr="001808DB">
        <w:tc>
          <w:tcPr>
            <w:tcW w:w="1559" w:type="pct"/>
          </w:tcPr>
          <w:p w14:paraId="72CD896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521CA22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 (4.25)</w:t>
            </w:r>
          </w:p>
        </w:tc>
        <w:tc>
          <w:tcPr>
            <w:tcW w:w="619" w:type="pct"/>
          </w:tcPr>
          <w:p w14:paraId="2F84E64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369 (95.75)</w:t>
            </w:r>
          </w:p>
        </w:tc>
        <w:tc>
          <w:tcPr>
            <w:tcW w:w="620" w:type="pct"/>
          </w:tcPr>
          <w:p w14:paraId="1882987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386 (16.54)</w:t>
            </w:r>
          </w:p>
        </w:tc>
        <w:tc>
          <w:tcPr>
            <w:tcW w:w="488" w:type="pct"/>
          </w:tcPr>
          <w:p w14:paraId="651FFE4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(3.19)</w:t>
            </w:r>
          </w:p>
        </w:tc>
        <w:tc>
          <w:tcPr>
            <w:tcW w:w="583" w:type="pct"/>
          </w:tcPr>
          <w:p w14:paraId="176B871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383 (96.81)</w:t>
            </w:r>
          </w:p>
        </w:tc>
        <w:tc>
          <w:tcPr>
            <w:tcW w:w="583" w:type="pct"/>
          </w:tcPr>
          <w:p w14:paraId="132B7E1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396 (19.08)</w:t>
            </w:r>
          </w:p>
        </w:tc>
      </w:tr>
      <w:tr w:rsidR="00187B0F" w:rsidRPr="00A76633" w14:paraId="479E674E" w14:textId="77777777" w:rsidTr="001808DB">
        <w:tc>
          <w:tcPr>
            <w:tcW w:w="1559" w:type="pct"/>
          </w:tcPr>
          <w:p w14:paraId="275CFEC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35A71DA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 (6.63)</w:t>
            </w:r>
          </w:p>
        </w:tc>
        <w:tc>
          <w:tcPr>
            <w:tcW w:w="619" w:type="pct"/>
          </w:tcPr>
          <w:p w14:paraId="6729E8E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(93.37)</w:t>
            </w:r>
          </w:p>
        </w:tc>
        <w:tc>
          <w:tcPr>
            <w:tcW w:w="620" w:type="pct"/>
          </w:tcPr>
          <w:p w14:paraId="4DD8160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469 (20.10)</w:t>
            </w:r>
          </w:p>
        </w:tc>
        <w:tc>
          <w:tcPr>
            <w:tcW w:w="488" w:type="pct"/>
          </w:tcPr>
          <w:p w14:paraId="75D28C1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(3.88)</w:t>
            </w:r>
          </w:p>
        </w:tc>
        <w:tc>
          <w:tcPr>
            <w:tcW w:w="583" w:type="pct"/>
          </w:tcPr>
          <w:p w14:paraId="295473D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359 (96.12)</w:t>
            </w:r>
          </w:p>
        </w:tc>
        <w:tc>
          <w:tcPr>
            <w:tcW w:w="583" w:type="pct"/>
          </w:tcPr>
          <w:p w14:paraId="27ECEF2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373 (18.00)</w:t>
            </w:r>
          </w:p>
        </w:tc>
      </w:tr>
      <w:tr w:rsidR="00187B0F" w:rsidRPr="00A76633" w14:paraId="3436FFF8" w14:textId="77777777" w:rsidTr="001808DB">
        <w:tc>
          <w:tcPr>
            <w:tcW w:w="1559" w:type="pct"/>
          </w:tcPr>
          <w:p w14:paraId="22EDFC8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548" w:type="pct"/>
          </w:tcPr>
          <w:p w14:paraId="1EFD445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 (8.48)</w:t>
            </w:r>
          </w:p>
        </w:tc>
        <w:tc>
          <w:tcPr>
            <w:tcW w:w="619" w:type="pct"/>
          </w:tcPr>
          <w:p w14:paraId="7533CF7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1352 (91.52)</w:t>
            </w:r>
          </w:p>
        </w:tc>
        <w:tc>
          <w:tcPr>
            <w:tcW w:w="620" w:type="pct"/>
          </w:tcPr>
          <w:p w14:paraId="5FABE15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1477 (63.36)</w:t>
            </w:r>
          </w:p>
        </w:tc>
        <w:tc>
          <w:tcPr>
            <w:tcW w:w="488" w:type="pct"/>
          </w:tcPr>
          <w:p w14:paraId="5FF105B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(3.59)</w:t>
            </w:r>
          </w:p>
        </w:tc>
        <w:tc>
          <w:tcPr>
            <w:tcW w:w="583" w:type="pct"/>
          </w:tcPr>
          <w:p w14:paraId="3C76583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1258 (96.41)</w:t>
            </w:r>
          </w:p>
        </w:tc>
        <w:tc>
          <w:tcPr>
            <w:tcW w:w="583" w:type="pct"/>
          </w:tcPr>
          <w:p w14:paraId="2323EC8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1305 (62.92)</w:t>
            </w:r>
          </w:p>
        </w:tc>
      </w:tr>
      <w:tr w:rsidR="00187B0F" w:rsidRPr="00A76633" w14:paraId="1C8ECEC7" w14:textId="77777777" w:rsidTr="001808DB">
        <w:tc>
          <w:tcPr>
            <w:tcW w:w="1559" w:type="pct"/>
          </w:tcPr>
          <w:p w14:paraId="3D0694A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of water</w:t>
            </w:r>
          </w:p>
        </w:tc>
        <w:tc>
          <w:tcPr>
            <w:tcW w:w="548" w:type="pct"/>
          </w:tcPr>
          <w:p w14:paraId="4081900D"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45802434"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5FF9C4CB"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0BFF7ACA"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3163F18"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677F5FE5"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55FEFCD9" w14:textId="77777777" w:rsidTr="001808DB">
        <w:tc>
          <w:tcPr>
            <w:tcW w:w="1559" w:type="pct"/>
          </w:tcPr>
          <w:p w14:paraId="2D9F621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Direct from source</w:t>
            </w:r>
          </w:p>
        </w:tc>
        <w:tc>
          <w:tcPr>
            <w:tcW w:w="548" w:type="pct"/>
          </w:tcPr>
          <w:p w14:paraId="5681DB6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(7.37)</w:t>
            </w:r>
          </w:p>
        </w:tc>
        <w:tc>
          <w:tcPr>
            <w:tcW w:w="619" w:type="pct"/>
          </w:tcPr>
          <w:p w14:paraId="4EC9CA5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 (92.63)</w:t>
            </w:r>
          </w:p>
        </w:tc>
        <w:tc>
          <w:tcPr>
            <w:tcW w:w="620" w:type="pct"/>
          </w:tcPr>
          <w:p w14:paraId="2E653F7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 (6.21)</w:t>
            </w:r>
          </w:p>
        </w:tc>
        <w:tc>
          <w:tcPr>
            <w:tcW w:w="488" w:type="pct"/>
          </w:tcPr>
          <w:p w14:paraId="7D41288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 (2.51)</w:t>
            </w:r>
          </w:p>
        </w:tc>
        <w:tc>
          <w:tcPr>
            <w:tcW w:w="583" w:type="pct"/>
          </w:tcPr>
          <w:p w14:paraId="47BC8A8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 (97.49)</w:t>
            </w:r>
          </w:p>
        </w:tc>
        <w:tc>
          <w:tcPr>
            <w:tcW w:w="583" w:type="pct"/>
          </w:tcPr>
          <w:p w14:paraId="271B1B9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(5.26)</w:t>
            </w:r>
          </w:p>
        </w:tc>
      </w:tr>
      <w:tr w:rsidR="00187B0F" w:rsidRPr="00A76633" w14:paraId="3DA84155" w14:textId="77777777" w:rsidTr="001808DB">
        <w:tc>
          <w:tcPr>
            <w:tcW w:w="1559" w:type="pct"/>
          </w:tcPr>
          <w:p w14:paraId="3236EE1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Covered container</w:t>
            </w:r>
          </w:p>
        </w:tc>
        <w:tc>
          <w:tcPr>
            <w:tcW w:w="548" w:type="pct"/>
          </w:tcPr>
          <w:p w14:paraId="0059D43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(7.99)</w:t>
            </w:r>
          </w:p>
        </w:tc>
        <w:tc>
          <w:tcPr>
            <w:tcW w:w="619" w:type="pct"/>
          </w:tcPr>
          <w:p w14:paraId="112ED0E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1346 (92.01)</w:t>
            </w:r>
          </w:p>
        </w:tc>
        <w:tc>
          <w:tcPr>
            <w:tcW w:w="620" w:type="pct"/>
          </w:tcPr>
          <w:p w14:paraId="4C109A4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1463 (62.86)</w:t>
            </w:r>
          </w:p>
        </w:tc>
        <w:tc>
          <w:tcPr>
            <w:tcW w:w="488" w:type="pct"/>
          </w:tcPr>
          <w:p w14:paraId="33FBDA7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 (3.70)</w:t>
            </w:r>
          </w:p>
        </w:tc>
        <w:tc>
          <w:tcPr>
            <w:tcW w:w="583" w:type="pct"/>
          </w:tcPr>
          <w:p w14:paraId="5FF8BB2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1259 (96.30)</w:t>
            </w:r>
          </w:p>
        </w:tc>
        <w:tc>
          <w:tcPr>
            <w:tcW w:w="583" w:type="pct"/>
          </w:tcPr>
          <w:p w14:paraId="6430C2A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1307 (63.35)</w:t>
            </w:r>
          </w:p>
        </w:tc>
      </w:tr>
      <w:tr w:rsidR="00187B0F" w:rsidRPr="00A76633" w14:paraId="44F41E05" w14:textId="77777777" w:rsidTr="001808DB">
        <w:tc>
          <w:tcPr>
            <w:tcW w:w="1559" w:type="pct"/>
          </w:tcPr>
          <w:p w14:paraId="7ADF2A5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Uncovered container</w:t>
            </w:r>
          </w:p>
        </w:tc>
        <w:tc>
          <w:tcPr>
            <w:tcW w:w="548" w:type="pct"/>
          </w:tcPr>
          <w:p w14:paraId="5E689BA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 (6.28)</w:t>
            </w:r>
          </w:p>
        </w:tc>
        <w:tc>
          <w:tcPr>
            <w:tcW w:w="619" w:type="pct"/>
          </w:tcPr>
          <w:p w14:paraId="6E294C1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(93.73)</w:t>
            </w:r>
          </w:p>
        </w:tc>
        <w:tc>
          <w:tcPr>
            <w:tcW w:w="620" w:type="pct"/>
          </w:tcPr>
          <w:p w14:paraId="4158B4B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720 (30.93)</w:t>
            </w:r>
          </w:p>
        </w:tc>
        <w:tc>
          <w:tcPr>
            <w:tcW w:w="488" w:type="pct"/>
          </w:tcPr>
          <w:p w14:paraId="0319D0B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(3.52)</w:t>
            </w:r>
          </w:p>
        </w:tc>
        <w:tc>
          <w:tcPr>
            <w:tcW w:w="583" w:type="pct"/>
          </w:tcPr>
          <w:p w14:paraId="10679B4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625 (96.48)</w:t>
            </w:r>
          </w:p>
        </w:tc>
        <w:tc>
          <w:tcPr>
            <w:tcW w:w="583" w:type="pct"/>
          </w:tcPr>
          <w:p w14:paraId="71BB994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648 (31.39)</w:t>
            </w:r>
          </w:p>
        </w:tc>
      </w:tr>
      <w:tr w:rsidR="00187B0F" w:rsidRPr="00A76633" w14:paraId="15CD4A81" w14:textId="77777777" w:rsidTr="001808DB">
        <w:tc>
          <w:tcPr>
            <w:tcW w:w="1559" w:type="pct"/>
          </w:tcPr>
          <w:p w14:paraId="64308EF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E. coli concentration</w:t>
            </w:r>
          </w:p>
        </w:tc>
        <w:tc>
          <w:tcPr>
            <w:tcW w:w="548" w:type="pct"/>
          </w:tcPr>
          <w:p w14:paraId="35E88752"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349C317A"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6722E33E"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4074BE21"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59AED473"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23191F2A"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253547D2" w14:textId="77777777" w:rsidTr="001808DB">
        <w:tc>
          <w:tcPr>
            <w:tcW w:w="1559" w:type="pct"/>
          </w:tcPr>
          <w:p w14:paraId="7FAFEBD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1AF75AB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 (7.25)</w:t>
            </w:r>
          </w:p>
        </w:tc>
        <w:tc>
          <w:tcPr>
            <w:tcW w:w="619" w:type="pct"/>
          </w:tcPr>
          <w:p w14:paraId="1E5F0C2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1227 (92.75)</w:t>
            </w:r>
          </w:p>
        </w:tc>
        <w:tc>
          <w:tcPr>
            <w:tcW w:w="620" w:type="pct"/>
          </w:tcPr>
          <w:p w14:paraId="3F61CB1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1323 (57.37)</w:t>
            </w:r>
          </w:p>
        </w:tc>
        <w:tc>
          <w:tcPr>
            <w:tcW w:w="488" w:type="pct"/>
          </w:tcPr>
          <w:p w14:paraId="25B947E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(4.00)</w:t>
            </w:r>
          </w:p>
        </w:tc>
        <w:tc>
          <w:tcPr>
            <w:tcW w:w="583" w:type="pct"/>
          </w:tcPr>
          <w:p w14:paraId="5007A61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(96.00)</w:t>
            </w:r>
          </w:p>
        </w:tc>
        <w:tc>
          <w:tcPr>
            <w:tcW w:w="583" w:type="pct"/>
          </w:tcPr>
          <w:p w14:paraId="507B4C9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1235 (60.50)</w:t>
            </w:r>
          </w:p>
        </w:tc>
      </w:tr>
      <w:tr w:rsidR="00187B0F" w:rsidRPr="00A76633" w14:paraId="282CD2A4" w14:textId="77777777" w:rsidTr="001808DB">
        <w:tc>
          <w:tcPr>
            <w:tcW w:w="1559" w:type="pct"/>
          </w:tcPr>
          <w:p w14:paraId="0811016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0F6FBC8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(7.44)</w:t>
            </w:r>
          </w:p>
        </w:tc>
        <w:tc>
          <w:tcPr>
            <w:tcW w:w="619" w:type="pct"/>
          </w:tcPr>
          <w:p w14:paraId="4C9FBD3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(92.56)</w:t>
            </w:r>
          </w:p>
        </w:tc>
        <w:tc>
          <w:tcPr>
            <w:tcW w:w="620" w:type="pct"/>
          </w:tcPr>
          <w:p w14:paraId="272BAA3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527 (22.86)</w:t>
            </w:r>
          </w:p>
        </w:tc>
        <w:tc>
          <w:tcPr>
            <w:tcW w:w="488" w:type="pct"/>
          </w:tcPr>
          <w:p w14:paraId="512E171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(2.67)</w:t>
            </w:r>
          </w:p>
        </w:tc>
        <w:tc>
          <w:tcPr>
            <w:tcW w:w="583" w:type="pct"/>
          </w:tcPr>
          <w:p w14:paraId="7039752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(97.33)</w:t>
            </w:r>
          </w:p>
        </w:tc>
        <w:tc>
          <w:tcPr>
            <w:tcW w:w="583" w:type="pct"/>
          </w:tcPr>
          <w:p w14:paraId="6750F75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489 (23.98)</w:t>
            </w:r>
          </w:p>
        </w:tc>
      </w:tr>
      <w:tr w:rsidR="00187B0F" w:rsidRPr="00A76633" w14:paraId="3906DFE6" w14:textId="77777777" w:rsidTr="001808DB">
        <w:tc>
          <w:tcPr>
            <w:tcW w:w="1559" w:type="pct"/>
          </w:tcPr>
          <w:p w14:paraId="5A99ACD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High</w:t>
            </w:r>
          </w:p>
        </w:tc>
        <w:tc>
          <w:tcPr>
            <w:tcW w:w="548" w:type="pct"/>
          </w:tcPr>
          <w:p w14:paraId="548907C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(8.23)</w:t>
            </w:r>
          </w:p>
        </w:tc>
        <w:tc>
          <w:tcPr>
            <w:tcW w:w="619" w:type="pct"/>
          </w:tcPr>
          <w:p w14:paraId="27FC3C4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418 (91.76)</w:t>
            </w:r>
          </w:p>
        </w:tc>
        <w:tc>
          <w:tcPr>
            <w:tcW w:w="620" w:type="pct"/>
          </w:tcPr>
          <w:p w14:paraId="12A23C1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456 (19.77)</w:t>
            </w:r>
          </w:p>
        </w:tc>
        <w:tc>
          <w:tcPr>
            <w:tcW w:w="488" w:type="pct"/>
          </w:tcPr>
          <w:p w14:paraId="74E87B0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(3.24)</w:t>
            </w:r>
          </w:p>
        </w:tc>
        <w:tc>
          <w:tcPr>
            <w:tcW w:w="583" w:type="pct"/>
          </w:tcPr>
          <w:p w14:paraId="15C47D4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307 (96.76)</w:t>
            </w:r>
          </w:p>
        </w:tc>
        <w:tc>
          <w:tcPr>
            <w:tcW w:w="583" w:type="pct"/>
          </w:tcPr>
          <w:p w14:paraId="2E060BF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(15.52)</w:t>
            </w:r>
          </w:p>
        </w:tc>
      </w:tr>
      <w:tr w:rsidR="00187B0F" w:rsidRPr="00A76633" w14:paraId="79866E9A" w14:textId="77777777" w:rsidTr="001808DB">
        <w:tc>
          <w:tcPr>
            <w:tcW w:w="1559" w:type="pct"/>
          </w:tcPr>
          <w:p w14:paraId="57C83F1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Water treatment</w:t>
            </w:r>
          </w:p>
        </w:tc>
        <w:tc>
          <w:tcPr>
            <w:tcW w:w="548" w:type="pct"/>
          </w:tcPr>
          <w:p w14:paraId="382A1D18"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42AAE83A"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319BCFFD"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4186EB5C"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70000914"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4C692A3E"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132F5AAD" w14:textId="77777777" w:rsidTr="001808DB">
        <w:tc>
          <w:tcPr>
            <w:tcW w:w="1559" w:type="pct"/>
          </w:tcPr>
          <w:p w14:paraId="354E013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0C9214D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5B3759B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7579D63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5E1BC4C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6A5A285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1FC9939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187B0F" w:rsidRPr="00A76633" w14:paraId="6C8E55AE" w14:textId="77777777" w:rsidTr="001808DB">
        <w:tc>
          <w:tcPr>
            <w:tcW w:w="1559" w:type="pct"/>
          </w:tcPr>
          <w:p w14:paraId="1AB6646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6235CCA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44F926B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254E301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4397A96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2C4A1C4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(97.14)</w:t>
            </w:r>
          </w:p>
        </w:tc>
        <w:tc>
          <w:tcPr>
            <w:tcW w:w="583" w:type="pct"/>
          </w:tcPr>
          <w:p w14:paraId="322C679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187B0F" w:rsidRPr="00A76633" w14:paraId="7EC24DC6" w14:textId="77777777" w:rsidTr="001808DB">
        <w:tc>
          <w:tcPr>
            <w:tcW w:w="5000" w:type="pct"/>
            <w:gridSpan w:val="7"/>
          </w:tcPr>
          <w:p w14:paraId="2B79E7E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Community characteristics</w:t>
            </w:r>
          </w:p>
        </w:tc>
      </w:tr>
      <w:tr w:rsidR="00187B0F" w:rsidRPr="00A76633" w14:paraId="1604FC42" w14:textId="77777777" w:rsidTr="001808DB">
        <w:tc>
          <w:tcPr>
            <w:tcW w:w="1559" w:type="pct"/>
          </w:tcPr>
          <w:p w14:paraId="7F2EA25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Place of residence</w:t>
            </w:r>
          </w:p>
        </w:tc>
        <w:tc>
          <w:tcPr>
            <w:tcW w:w="548" w:type="pct"/>
          </w:tcPr>
          <w:p w14:paraId="3B177FF5"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0F94C06F"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58A7216A"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1EB9B71A"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55B220E2"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2DA46009"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1169A0B3" w14:textId="77777777" w:rsidTr="001808DB">
        <w:tc>
          <w:tcPr>
            <w:tcW w:w="1559" w:type="pct"/>
          </w:tcPr>
          <w:p w14:paraId="584E324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Rural</w:t>
            </w:r>
          </w:p>
        </w:tc>
        <w:tc>
          <w:tcPr>
            <w:tcW w:w="548" w:type="pct"/>
          </w:tcPr>
          <w:p w14:paraId="4AEC113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(7.49)</w:t>
            </w:r>
          </w:p>
        </w:tc>
        <w:tc>
          <w:tcPr>
            <w:tcW w:w="619" w:type="pct"/>
          </w:tcPr>
          <w:p w14:paraId="5D5CED4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(92.51)</w:t>
            </w:r>
          </w:p>
        </w:tc>
        <w:tc>
          <w:tcPr>
            <w:tcW w:w="620" w:type="pct"/>
          </w:tcPr>
          <w:p w14:paraId="5108950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474 (20.33)</w:t>
            </w:r>
          </w:p>
        </w:tc>
        <w:tc>
          <w:tcPr>
            <w:tcW w:w="488" w:type="pct"/>
          </w:tcPr>
          <w:p w14:paraId="51497F7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 (4.17)</w:t>
            </w:r>
          </w:p>
        </w:tc>
        <w:tc>
          <w:tcPr>
            <w:tcW w:w="583" w:type="pct"/>
          </w:tcPr>
          <w:p w14:paraId="0BABB6E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423 (95.82)</w:t>
            </w:r>
          </w:p>
        </w:tc>
        <w:tc>
          <w:tcPr>
            <w:tcW w:w="583" w:type="pct"/>
          </w:tcPr>
          <w:p w14:paraId="55935D2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441 (21.29)</w:t>
            </w:r>
          </w:p>
        </w:tc>
      </w:tr>
      <w:tr w:rsidR="00187B0F" w:rsidRPr="00A76633" w14:paraId="416454FD" w14:textId="77777777" w:rsidTr="001808DB">
        <w:tc>
          <w:tcPr>
            <w:tcW w:w="1559" w:type="pct"/>
          </w:tcPr>
          <w:p w14:paraId="1C46AC5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Urban</w:t>
            </w:r>
          </w:p>
        </w:tc>
        <w:tc>
          <w:tcPr>
            <w:tcW w:w="548" w:type="pct"/>
          </w:tcPr>
          <w:p w14:paraId="5E4EAA7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 (7.39)</w:t>
            </w:r>
          </w:p>
        </w:tc>
        <w:tc>
          <w:tcPr>
            <w:tcW w:w="619" w:type="pct"/>
          </w:tcPr>
          <w:p w14:paraId="0AEDC8A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1720 (92.61)</w:t>
            </w:r>
          </w:p>
        </w:tc>
        <w:tc>
          <w:tcPr>
            <w:tcW w:w="620" w:type="pct"/>
          </w:tcPr>
          <w:p w14:paraId="5F36B3E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1858 (79.67)</w:t>
            </w:r>
          </w:p>
        </w:tc>
        <w:tc>
          <w:tcPr>
            <w:tcW w:w="488" w:type="pct"/>
          </w:tcPr>
          <w:p w14:paraId="50A1C3C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(3.40)</w:t>
            </w:r>
          </w:p>
        </w:tc>
        <w:tc>
          <w:tcPr>
            <w:tcW w:w="583" w:type="pct"/>
          </w:tcPr>
          <w:p w14:paraId="68E1392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1576 (96.60)</w:t>
            </w:r>
          </w:p>
        </w:tc>
        <w:tc>
          <w:tcPr>
            <w:tcW w:w="583" w:type="pct"/>
          </w:tcPr>
          <w:p w14:paraId="2359A6E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1632 (78.71)</w:t>
            </w:r>
          </w:p>
        </w:tc>
      </w:tr>
      <w:tr w:rsidR="00187B0F" w:rsidRPr="00A76633" w14:paraId="1995DDB4" w14:textId="77777777" w:rsidTr="001808DB">
        <w:tc>
          <w:tcPr>
            <w:tcW w:w="1559" w:type="pct"/>
          </w:tcPr>
          <w:p w14:paraId="411D57C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Division</w:t>
            </w:r>
          </w:p>
        </w:tc>
        <w:tc>
          <w:tcPr>
            <w:tcW w:w="548" w:type="pct"/>
          </w:tcPr>
          <w:p w14:paraId="1DBD86C0" w14:textId="77777777" w:rsidR="00187B0F" w:rsidRPr="00A76633" w:rsidRDefault="00187B0F" w:rsidP="001808DB">
            <w:pPr>
              <w:spacing w:after="0" w:line="240" w:lineRule="auto"/>
              <w:rPr>
                <w:rFonts w:ascii="Times New Roman" w:hAnsi="Times New Roman" w:cs="Times New Roman"/>
                <w:sz w:val="24"/>
                <w:szCs w:val="24"/>
              </w:rPr>
            </w:pPr>
          </w:p>
        </w:tc>
        <w:tc>
          <w:tcPr>
            <w:tcW w:w="619" w:type="pct"/>
          </w:tcPr>
          <w:p w14:paraId="0AE7273B" w14:textId="77777777" w:rsidR="00187B0F" w:rsidRPr="00A76633" w:rsidRDefault="00187B0F" w:rsidP="001808DB">
            <w:pPr>
              <w:spacing w:after="0" w:line="240" w:lineRule="auto"/>
              <w:rPr>
                <w:rFonts w:ascii="Times New Roman" w:hAnsi="Times New Roman" w:cs="Times New Roman"/>
                <w:sz w:val="24"/>
                <w:szCs w:val="24"/>
              </w:rPr>
            </w:pPr>
          </w:p>
        </w:tc>
        <w:tc>
          <w:tcPr>
            <w:tcW w:w="620" w:type="pct"/>
          </w:tcPr>
          <w:p w14:paraId="60D8ADBE" w14:textId="77777777" w:rsidR="00187B0F" w:rsidRPr="00A76633" w:rsidRDefault="00187B0F" w:rsidP="001808DB">
            <w:pPr>
              <w:spacing w:after="0" w:line="240" w:lineRule="auto"/>
              <w:rPr>
                <w:rFonts w:ascii="Times New Roman" w:hAnsi="Times New Roman" w:cs="Times New Roman"/>
                <w:sz w:val="24"/>
                <w:szCs w:val="24"/>
              </w:rPr>
            </w:pPr>
          </w:p>
        </w:tc>
        <w:tc>
          <w:tcPr>
            <w:tcW w:w="488" w:type="pct"/>
          </w:tcPr>
          <w:p w14:paraId="738E2B69"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30244FBC" w14:textId="77777777" w:rsidR="00187B0F" w:rsidRPr="00A76633" w:rsidRDefault="00187B0F" w:rsidP="001808DB">
            <w:pPr>
              <w:spacing w:after="0" w:line="240" w:lineRule="auto"/>
              <w:rPr>
                <w:rFonts w:ascii="Times New Roman" w:hAnsi="Times New Roman" w:cs="Times New Roman"/>
                <w:sz w:val="24"/>
                <w:szCs w:val="24"/>
              </w:rPr>
            </w:pPr>
          </w:p>
        </w:tc>
        <w:tc>
          <w:tcPr>
            <w:tcW w:w="583" w:type="pct"/>
          </w:tcPr>
          <w:p w14:paraId="7C13AB0C" w14:textId="77777777" w:rsidR="00187B0F" w:rsidRPr="00A76633" w:rsidRDefault="00187B0F" w:rsidP="001808DB">
            <w:pPr>
              <w:spacing w:after="0" w:line="240" w:lineRule="auto"/>
              <w:rPr>
                <w:rFonts w:ascii="Times New Roman" w:hAnsi="Times New Roman" w:cs="Times New Roman"/>
                <w:sz w:val="24"/>
                <w:szCs w:val="24"/>
              </w:rPr>
            </w:pPr>
          </w:p>
        </w:tc>
      </w:tr>
      <w:tr w:rsidR="00187B0F" w:rsidRPr="00A76633" w14:paraId="5AC38A9A" w14:textId="77777777" w:rsidTr="001808DB">
        <w:tc>
          <w:tcPr>
            <w:tcW w:w="1559" w:type="pct"/>
          </w:tcPr>
          <w:p w14:paraId="2566FD1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Barisal</w:t>
            </w:r>
          </w:p>
        </w:tc>
        <w:tc>
          <w:tcPr>
            <w:tcW w:w="548" w:type="pct"/>
          </w:tcPr>
          <w:p w14:paraId="7B070AE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(17.34)</w:t>
            </w:r>
          </w:p>
        </w:tc>
        <w:tc>
          <w:tcPr>
            <w:tcW w:w="619" w:type="pct"/>
          </w:tcPr>
          <w:p w14:paraId="583A33A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(82.66)</w:t>
            </w:r>
          </w:p>
        </w:tc>
        <w:tc>
          <w:tcPr>
            <w:tcW w:w="620" w:type="pct"/>
          </w:tcPr>
          <w:p w14:paraId="4BDD8C7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131 (5.62)</w:t>
            </w:r>
          </w:p>
        </w:tc>
        <w:tc>
          <w:tcPr>
            <w:tcW w:w="488" w:type="pct"/>
          </w:tcPr>
          <w:p w14:paraId="0D62FE3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(2.09)</w:t>
            </w:r>
          </w:p>
        </w:tc>
        <w:tc>
          <w:tcPr>
            <w:tcW w:w="583" w:type="pct"/>
          </w:tcPr>
          <w:p w14:paraId="29C01C7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(97.91)</w:t>
            </w:r>
          </w:p>
        </w:tc>
        <w:tc>
          <w:tcPr>
            <w:tcW w:w="583" w:type="pct"/>
          </w:tcPr>
          <w:p w14:paraId="4A0FC9F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119 (5.74)</w:t>
            </w:r>
          </w:p>
        </w:tc>
      </w:tr>
      <w:tr w:rsidR="00187B0F" w:rsidRPr="00A76633" w14:paraId="03239B99" w14:textId="77777777" w:rsidTr="001808DB">
        <w:tc>
          <w:tcPr>
            <w:tcW w:w="1559" w:type="pct"/>
          </w:tcPr>
          <w:p w14:paraId="1AA9248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Chattogram</w:t>
            </w:r>
          </w:p>
        </w:tc>
        <w:tc>
          <w:tcPr>
            <w:tcW w:w="548" w:type="pct"/>
          </w:tcPr>
          <w:p w14:paraId="65EB9FD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(7.18)</w:t>
            </w:r>
          </w:p>
        </w:tc>
        <w:tc>
          <w:tcPr>
            <w:tcW w:w="619" w:type="pct"/>
          </w:tcPr>
          <w:p w14:paraId="1B60EA6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496 (92.82)</w:t>
            </w:r>
          </w:p>
        </w:tc>
        <w:tc>
          <w:tcPr>
            <w:tcW w:w="620" w:type="pct"/>
          </w:tcPr>
          <w:p w14:paraId="700D5AB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534 (22.92)</w:t>
            </w:r>
          </w:p>
        </w:tc>
        <w:tc>
          <w:tcPr>
            <w:tcW w:w="488" w:type="pct"/>
          </w:tcPr>
          <w:p w14:paraId="4B5D1A0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(3.95)</w:t>
            </w:r>
          </w:p>
        </w:tc>
        <w:tc>
          <w:tcPr>
            <w:tcW w:w="583" w:type="pct"/>
          </w:tcPr>
          <w:p w14:paraId="4DBB932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(96.05)</w:t>
            </w:r>
          </w:p>
        </w:tc>
        <w:tc>
          <w:tcPr>
            <w:tcW w:w="583" w:type="pct"/>
          </w:tcPr>
          <w:p w14:paraId="3009CDA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508 (24.53)</w:t>
            </w:r>
          </w:p>
        </w:tc>
      </w:tr>
      <w:tr w:rsidR="00187B0F" w:rsidRPr="00A76633" w14:paraId="531D2FCD" w14:textId="77777777" w:rsidTr="001808DB">
        <w:tc>
          <w:tcPr>
            <w:tcW w:w="1559" w:type="pct"/>
          </w:tcPr>
          <w:p w14:paraId="0814EFD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Dhaka</w:t>
            </w:r>
          </w:p>
        </w:tc>
        <w:tc>
          <w:tcPr>
            <w:tcW w:w="548" w:type="pct"/>
          </w:tcPr>
          <w:p w14:paraId="2641A18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(7.00)</w:t>
            </w:r>
          </w:p>
        </w:tc>
        <w:tc>
          <w:tcPr>
            <w:tcW w:w="619" w:type="pct"/>
          </w:tcPr>
          <w:p w14:paraId="3EDDF4F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500 (93.00)</w:t>
            </w:r>
          </w:p>
        </w:tc>
        <w:tc>
          <w:tcPr>
            <w:tcW w:w="620" w:type="pct"/>
          </w:tcPr>
          <w:p w14:paraId="640BCF9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537 (23.04)</w:t>
            </w:r>
          </w:p>
        </w:tc>
        <w:tc>
          <w:tcPr>
            <w:tcW w:w="488" w:type="pct"/>
          </w:tcPr>
          <w:p w14:paraId="3428590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 (3.16)</w:t>
            </w:r>
          </w:p>
        </w:tc>
        <w:tc>
          <w:tcPr>
            <w:tcW w:w="583" w:type="pct"/>
          </w:tcPr>
          <w:p w14:paraId="0AED4F9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580 (96.84)</w:t>
            </w:r>
          </w:p>
        </w:tc>
        <w:tc>
          <w:tcPr>
            <w:tcW w:w="583" w:type="pct"/>
          </w:tcPr>
          <w:p w14:paraId="4D125394"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598 (28.87)</w:t>
            </w:r>
          </w:p>
        </w:tc>
      </w:tr>
      <w:tr w:rsidR="00187B0F" w:rsidRPr="00A76633" w14:paraId="516938AB" w14:textId="77777777" w:rsidTr="001808DB">
        <w:tc>
          <w:tcPr>
            <w:tcW w:w="1559" w:type="pct"/>
          </w:tcPr>
          <w:p w14:paraId="21BFBFE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Khulna</w:t>
            </w:r>
          </w:p>
        </w:tc>
        <w:tc>
          <w:tcPr>
            <w:tcW w:w="548" w:type="pct"/>
          </w:tcPr>
          <w:p w14:paraId="543231D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(6.67)</w:t>
            </w:r>
          </w:p>
        </w:tc>
        <w:tc>
          <w:tcPr>
            <w:tcW w:w="619" w:type="pct"/>
          </w:tcPr>
          <w:p w14:paraId="24AE3FE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 (93.33)</w:t>
            </w:r>
          </w:p>
        </w:tc>
        <w:tc>
          <w:tcPr>
            <w:tcW w:w="620" w:type="pct"/>
          </w:tcPr>
          <w:p w14:paraId="4BD52E25"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228 (9.76)</w:t>
            </w:r>
          </w:p>
        </w:tc>
        <w:tc>
          <w:tcPr>
            <w:tcW w:w="488" w:type="pct"/>
          </w:tcPr>
          <w:p w14:paraId="4C581D0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(4.43)</w:t>
            </w:r>
          </w:p>
        </w:tc>
        <w:tc>
          <w:tcPr>
            <w:tcW w:w="583" w:type="pct"/>
          </w:tcPr>
          <w:p w14:paraId="6B5D87D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211 (95.57)</w:t>
            </w:r>
          </w:p>
        </w:tc>
        <w:tc>
          <w:tcPr>
            <w:tcW w:w="583" w:type="pct"/>
          </w:tcPr>
          <w:p w14:paraId="7E31A3E3"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221 (10.64)</w:t>
            </w:r>
          </w:p>
        </w:tc>
      </w:tr>
      <w:tr w:rsidR="00187B0F" w:rsidRPr="00A76633" w14:paraId="5B90580D" w14:textId="77777777" w:rsidTr="001808DB">
        <w:tc>
          <w:tcPr>
            <w:tcW w:w="1559" w:type="pct"/>
          </w:tcPr>
          <w:p w14:paraId="4CAFE60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Mymensingh</w:t>
            </w:r>
          </w:p>
        </w:tc>
        <w:tc>
          <w:tcPr>
            <w:tcW w:w="548" w:type="pct"/>
          </w:tcPr>
          <w:p w14:paraId="1318F96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(12.56)</w:t>
            </w:r>
          </w:p>
        </w:tc>
        <w:tc>
          <w:tcPr>
            <w:tcW w:w="619" w:type="pct"/>
          </w:tcPr>
          <w:p w14:paraId="4023DFB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158 (87.44)</w:t>
            </w:r>
          </w:p>
        </w:tc>
        <w:tc>
          <w:tcPr>
            <w:tcW w:w="620" w:type="pct"/>
          </w:tcPr>
          <w:p w14:paraId="3B4A7BB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181 (7.77)</w:t>
            </w:r>
          </w:p>
        </w:tc>
        <w:tc>
          <w:tcPr>
            <w:tcW w:w="488" w:type="pct"/>
          </w:tcPr>
          <w:p w14:paraId="337A296D"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709408A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7A1D92A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r>
      <w:tr w:rsidR="00187B0F" w:rsidRPr="00A76633" w14:paraId="2434F988" w14:textId="77777777" w:rsidTr="001808DB">
        <w:tc>
          <w:tcPr>
            <w:tcW w:w="1559" w:type="pct"/>
          </w:tcPr>
          <w:p w14:paraId="4B8ED1E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Rajshahi</w:t>
            </w:r>
          </w:p>
        </w:tc>
        <w:tc>
          <w:tcPr>
            <w:tcW w:w="548" w:type="pct"/>
          </w:tcPr>
          <w:p w14:paraId="411742F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(5.26)</w:t>
            </w:r>
          </w:p>
        </w:tc>
        <w:tc>
          <w:tcPr>
            <w:tcW w:w="619" w:type="pct"/>
          </w:tcPr>
          <w:p w14:paraId="3470D27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278 (94.74)</w:t>
            </w:r>
          </w:p>
        </w:tc>
        <w:tc>
          <w:tcPr>
            <w:tcW w:w="620" w:type="pct"/>
          </w:tcPr>
          <w:p w14:paraId="6747568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293 (12.58)</w:t>
            </w:r>
          </w:p>
        </w:tc>
        <w:tc>
          <w:tcPr>
            <w:tcW w:w="488" w:type="pct"/>
          </w:tcPr>
          <w:p w14:paraId="36CE77F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(2.62)</w:t>
            </w:r>
          </w:p>
        </w:tc>
        <w:tc>
          <w:tcPr>
            <w:tcW w:w="583" w:type="pct"/>
          </w:tcPr>
          <w:p w14:paraId="29DC33A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226 (97.38)</w:t>
            </w:r>
          </w:p>
        </w:tc>
        <w:tc>
          <w:tcPr>
            <w:tcW w:w="583" w:type="pct"/>
          </w:tcPr>
          <w:p w14:paraId="7FB6D5CC"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232 (11.21)</w:t>
            </w:r>
          </w:p>
        </w:tc>
      </w:tr>
      <w:tr w:rsidR="00187B0F" w:rsidRPr="00A76633" w14:paraId="23B6E48C" w14:textId="77777777" w:rsidTr="001808DB">
        <w:tc>
          <w:tcPr>
            <w:tcW w:w="1559" w:type="pct"/>
          </w:tcPr>
          <w:p w14:paraId="1F55AB2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Rangpur</w:t>
            </w:r>
          </w:p>
        </w:tc>
        <w:tc>
          <w:tcPr>
            <w:tcW w:w="548" w:type="pct"/>
          </w:tcPr>
          <w:p w14:paraId="3493BB5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(5.68)</w:t>
            </w:r>
          </w:p>
        </w:tc>
        <w:tc>
          <w:tcPr>
            <w:tcW w:w="619" w:type="pct"/>
          </w:tcPr>
          <w:p w14:paraId="228750C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235 (94.32</w:t>
            </w:r>
          </w:p>
        </w:tc>
        <w:tc>
          <w:tcPr>
            <w:tcW w:w="620" w:type="pct"/>
          </w:tcPr>
          <w:p w14:paraId="3C32970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249 (10.67)</w:t>
            </w:r>
          </w:p>
        </w:tc>
        <w:tc>
          <w:tcPr>
            <w:tcW w:w="488" w:type="pct"/>
          </w:tcPr>
          <w:p w14:paraId="7BD95609"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(4.30)</w:t>
            </w:r>
          </w:p>
        </w:tc>
        <w:tc>
          <w:tcPr>
            <w:tcW w:w="583" w:type="pct"/>
          </w:tcPr>
          <w:p w14:paraId="5BC69DB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242 (95.70)</w:t>
            </w:r>
          </w:p>
        </w:tc>
        <w:tc>
          <w:tcPr>
            <w:tcW w:w="583" w:type="pct"/>
          </w:tcPr>
          <w:p w14:paraId="6D9C640B"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253 (12.18)</w:t>
            </w:r>
          </w:p>
        </w:tc>
      </w:tr>
      <w:tr w:rsidR="00187B0F" w:rsidRPr="00A76633" w14:paraId="053414C7" w14:textId="77777777" w:rsidTr="001808DB">
        <w:tc>
          <w:tcPr>
            <w:tcW w:w="1559" w:type="pct"/>
          </w:tcPr>
          <w:p w14:paraId="3A6A8DB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Sylhet</w:t>
            </w:r>
          </w:p>
        </w:tc>
        <w:tc>
          <w:tcPr>
            <w:tcW w:w="548" w:type="pct"/>
          </w:tcPr>
          <w:p w14:paraId="24CBDB4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 (3.69)</w:t>
            </w:r>
          </w:p>
        </w:tc>
        <w:tc>
          <w:tcPr>
            <w:tcW w:w="619" w:type="pct"/>
          </w:tcPr>
          <w:p w14:paraId="3BA73FC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 (96.31)</w:t>
            </w:r>
          </w:p>
        </w:tc>
        <w:tc>
          <w:tcPr>
            <w:tcW w:w="620" w:type="pct"/>
          </w:tcPr>
          <w:p w14:paraId="1A46961A"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178 (7.64)</w:t>
            </w:r>
          </w:p>
        </w:tc>
        <w:tc>
          <w:tcPr>
            <w:tcW w:w="488" w:type="pct"/>
          </w:tcPr>
          <w:p w14:paraId="20F93100"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(4.01)</w:t>
            </w:r>
          </w:p>
        </w:tc>
        <w:tc>
          <w:tcPr>
            <w:tcW w:w="583" w:type="pct"/>
          </w:tcPr>
          <w:p w14:paraId="12D98067"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136 (95.99)</w:t>
            </w:r>
          </w:p>
        </w:tc>
        <w:tc>
          <w:tcPr>
            <w:tcW w:w="583" w:type="pct"/>
          </w:tcPr>
          <w:p w14:paraId="3D1FBA1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142 (6.83)</w:t>
            </w:r>
          </w:p>
        </w:tc>
      </w:tr>
    </w:tbl>
    <w:p w14:paraId="3A0DBDC8" w14:textId="77777777" w:rsidR="00187B0F" w:rsidRPr="00A76633" w:rsidRDefault="00187B0F" w:rsidP="00187B0F">
      <w:pPr>
        <w:rPr>
          <w:rFonts w:ascii="Times New Roman" w:hAnsi="Times New Roman" w:cs="Times New Roman"/>
          <w:sz w:val="24"/>
          <w:szCs w:val="24"/>
        </w:rPr>
      </w:pPr>
    </w:p>
    <w:p w14:paraId="3C3670EE" w14:textId="77777777" w:rsidR="00187B0F" w:rsidRPr="00A76633" w:rsidRDefault="00187B0F" w:rsidP="00187B0F">
      <w:pPr>
        <w:rPr>
          <w:rFonts w:ascii="Times New Roman" w:hAnsi="Times New Roman" w:cs="Times New Roman"/>
          <w:b/>
          <w:bCs/>
          <w:sz w:val="24"/>
          <w:szCs w:val="24"/>
        </w:rPr>
      </w:pPr>
      <w:commentRangeStart w:id="430"/>
      <w:r w:rsidRPr="00A76633">
        <w:rPr>
          <w:rFonts w:ascii="Times New Roman" w:hAnsi="Times New Roman" w:cs="Times New Roman"/>
          <w:b/>
          <w:bCs/>
          <w:sz w:val="24"/>
          <w:szCs w:val="24"/>
        </w:rPr>
        <w:t>Table 2 Association with level of E. coli contamination in household drinking water and childhood diarrhea in Bangladesh</w:t>
      </w:r>
      <w:r>
        <w:rPr>
          <w:rFonts w:ascii="Times New Roman" w:hAnsi="Times New Roman" w:cs="Times New Roman"/>
          <w:b/>
          <w:bCs/>
          <w:sz w:val="24"/>
          <w:szCs w:val="24"/>
        </w:rPr>
        <w:t>.</w:t>
      </w:r>
      <w:commentRangeEnd w:id="430"/>
      <w:r w:rsidR="002F2B80">
        <w:rPr>
          <w:rStyle w:val="CommentReference"/>
        </w:rPr>
        <w:commentReference w:id="430"/>
      </w:r>
    </w:p>
    <w:tbl>
      <w:tblPr>
        <w:tblStyle w:val="TableGrid"/>
        <w:tblW w:w="0" w:type="auto"/>
        <w:tblLook w:val="04A0" w:firstRow="1" w:lastRow="0" w:firstColumn="1" w:lastColumn="0" w:noHBand="0" w:noVBand="1"/>
      </w:tblPr>
      <w:tblGrid>
        <w:gridCol w:w="1530"/>
        <w:gridCol w:w="1224"/>
        <w:gridCol w:w="679"/>
        <w:gridCol w:w="1224"/>
        <w:gridCol w:w="749"/>
        <w:gridCol w:w="1223"/>
        <w:gridCol w:w="749"/>
        <w:gridCol w:w="1223"/>
        <w:gridCol w:w="749"/>
      </w:tblGrid>
      <w:tr w:rsidR="005C5032" w:rsidRPr="00A76633" w14:paraId="25489B5B" w14:textId="77777777" w:rsidTr="00837772">
        <w:tc>
          <w:tcPr>
            <w:tcW w:w="1564" w:type="dxa"/>
          </w:tcPr>
          <w:p w14:paraId="0F973B0C" w14:textId="77777777" w:rsidR="00187B0F" w:rsidRPr="00A76633" w:rsidRDefault="00187B0F" w:rsidP="001808DB">
            <w:pPr>
              <w:spacing w:after="0" w:line="240" w:lineRule="auto"/>
              <w:rPr>
                <w:rFonts w:ascii="Times New Roman" w:hAnsi="Times New Roman" w:cs="Times New Roman"/>
                <w:sz w:val="24"/>
                <w:szCs w:val="24"/>
              </w:rPr>
            </w:pPr>
          </w:p>
        </w:tc>
        <w:tc>
          <w:tcPr>
            <w:tcW w:w="3955" w:type="dxa"/>
            <w:gridSpan w:val="4"/>
          </w:tcPr>
          <w:p w14:paraId="37C0F402"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3831" w:type="dxa"/>
            <w:gridSpan w:val="4"/>
          </w:tcPr>
          <w:p w14:paraId="005DB07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A55F34" w:rsidRPr="00A76633" w14:paraId="4DBB5BD3" w14:textId="77777777" w:rsidTr="00837772">
        <w:tc>
          <w:tcPr>
            <w:tcW w:w="1564" w:type="dxa"/>
          </w:tcPr>
          <w:p w14:paraId="6D7CB3C5" w14:textId="77777777" w:rsidR="00187B0F" w:rsidRPr="00A76633" w:rsidRDefault="00187B0F" w:rsidP="001808DB">
            <w:pPr>
              <w:spacing w:after="0" w:line="240" w:lineRule="auto"/>
              <w:rPr>
                <w:rFonts w:ascii="Times New Roman" w:hAnsi="Times New Roman" w:cs="Times New Roman"/>
                <w:sz w:val="24"/>
                <w:szCs w:val="24"/>
              </w:rPr>
            </w:pPr>
          </w:p>
        </w:tc>
        <w:tc>
          <w:tcPr>
            <w:tcW w:w="1250" w:type="dxa"/>
          </w:tcPr>
          <w:p w14:paraId="6409804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691" w:type="dxa"/>
          </w:tcPr>
          <w:p w14:paraId="5B8A28D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50" w:type="dxa"/>
          </w:tcPr>
          <w:p w14:paraId="5E4D70CF"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64" w:type="dxa"/>
          </w:tcPr>
          <w:p w14:paraId="5BED919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194" w:type="dxa"/>
          </w:tcPr>
          <w:p w14:paraId="43F6FFE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764" w:type="dxa"/>
          </w:tcPr>
          <w:p w14:paraId="75C44E0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194" w:type="dxa"/>
          </w:tcPr>
          <w:p w14:paraId="06F17DB1"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679" w:type="dxa"/>
          </w:tcPr>
          <w:p w14:paraId="796FB68E"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A55F34" w:rsidRPr="00A76633" w14:paraId="4E5F8DB6" w14:textId="77777777" w:rsidTr="00837772">
        <w:tc>
          <w:tcPr>
            <w:tcW w:w="1564" w:type="dxa"/>
          </w:tcPr>
          <w:p w14:paraId="27BE7968" w14:textId="4B565D64" w:rsidR="00362C74" w:rsidRPr="00A76633" w:rsidRDefault="00362C74" w:rsidP="00362C74">
            <w:pPr>
              <w:spacing w:after="0" w:line="240" w:lineRule="auto"/>
              <w:rPr>
                <w:rFonts w:ascii="Times New Roman" w:hAnsi="Times New Roman" w:cs="Times New Roman"/>
                <w:sz w:val="24"/>
                <w:szCs w:val="24"/>
              </w:rPr>
            </w:pPr>
            <w:ins w:id="431" w:author="DELL" w:date="2022-07-23T02:20:00Z">
              <w:r w:rsidRPr="00A76633">
                <w:rPr>
                  <w:rFonts w:ascii="Times New Roman" w:hAnsi="Times New Roman" w:cs="Times New Roman"/>
                  <w:sz w:val="24"/>
                  <w:szCs w:val="24"/>
                </w:rPr>
                <w:t>Age</w:t>
              </w:r>
            </w:ins>
            <w:del w:id="432" w:author="DELL" w:date="2022-07-23T02:20:00Z">
              <w:r w:rsidRPr="00A76633" w:rsidDel="00362C74">
                <w:rPr>
                  <w:rFonts w:ascii="Times New Roman" w:hAnsi="Times New Roman" w:cs="Times New Roman"/>
                  <w:sz w:val="24"/>
                  <w:szCs w:val="24"/>
                </w:rPr>
                <w:delText>Exposure group</w:delText>
              </w:r>
            </w:del>
          </w:p>
        </w:tc>
        <w:tc>
          <w:tcPr>
            <w:tcW w:w="1250" w:type="dxa"/>
          </w:tcPr>
          <w:p w14:paraId="514456C2" w14:textId="77777777" w:rsidR="00362C74" w:rsidRPr="00A76633" w:rsidRDefault="00362C74" w:rsidP="00362C74">
            <w:pPr>
              <w:spacing w:after="0" w:line="240" w:lineRule="auto"/>
              <w:rPr>
                <w:rFonts w:ascii="Times New Roman" w:hAnsi="Times New Roman" w:cs="Times New Roman"/>
                <w:sz w:val="24"/>
                <w:szCs w:val="24"/>
              </w:rPr>
            </w:pPr>
          </w:p>
        </w:tc>
        <w:tc>
          <w:tcPr>
            <w:tcW w:w="691" w:type="dxa"/>
          </w:tcPr>
          <w:p w14:paraId="45C1315C" w14:textId="77777777" w:rsidR="00362C74" w:rsidRPr="00A76633" w:rsidRDefault="00362C74" w:rsidP="00362C74">
            <w:pPr>
              <w:spacing w:after="0" w:line="240" w:lineRule="auto"/>
              <w:rPr>
                <w:rFonts w:ascii="Times New Roman" w:hAnsi="Times New Roman" w:cs="Times New Roman"/>
                <w:sz w:val="24"/>
                <w:szCs w:val="24"/>
              </w:rPr>
            </w:pPr>
          </w:p>
        </w:tc>
        <w:tc>
          <w:tcPr>
            <w:tcW w:w="1250" w:type="dxa"/>
          </w:tcPr>
          <w:p w14:paraId="1F8F6AF1" w14:textId="77777777" w:rsidR="00362C74" w:rsidRPr="00A76633" w:rsidRDefault="00362C74" w:rsidP="00362C74">
            <w:pPr>
              <w:spacing w:after="0" w:line="240" w:lineRule="auto"/>
              <w:rPr>
                <w:rFonts w:ascii="Times New Roman" w:hAnsi="Times New Roman" w:cs="Times New Roman"/>
                <w:sz w:val="24"/>
                <w:szCs w:val="24"/>
              </w:rPr>
            </w:pPr>
          </w:p>
        </w:tc>
        <w:tc>
          <w:tcPr>
            <w:tcW w:w="764" w:type="dxa"/>
          </w:tcPr>
          <w:p w14:paraId="5C067531" w14:textId="77777777" w:rsidR="00362C74" w:rsidRPr="00A76633" w:rsidRDefault="00362C74" w:rsidP="00362C74">
            <w:pPr>
              <w:spacing w:after="0" w:line="240" w:lineRule="auto"/>
              <w:rPr>
                <w:rFonts w:ascii="Times New Roman" w:hAnsi="Times New Roman" w:cs="Times New Roman"/>
                <w:sz w:val="24"/>
                <w:szCs w:val="24"/>
              </w:rPr>
            </w:pPr>
          </w:p>
        </w:tc>
        <w:tc>
          <w:tcPr>
            <w:tcW w:w="1194" w:type="dxa"/>
          </w:tcPr>
          <w:p w14:paraId="7ECACA3D" w14:textId="77777777" w:rsidR="00362C74" w:rsidRPr="00A76633" w:rsidRDefault="00362C74" w:rsidP="00362C74">
            <w:pPr>
              <w:spacing w:after="0" w:line="240" w:lineRule="auto"/>
              <w:rPr>
                <w:rFonts w:ascii="Times New Roman" w:hAnsi="Times New Roman" w:cs="Times New Roman"/>
                <w:sz w:val="24"/>
                <w:szCs w:val="24"/>
              </w:rPr>
            </w:pPr>
          </w:p>
        </w:tc>
        <w:tc>
          <w:tcPr>
            <w:tcW w:w="764" w:type="dxa"/>
          </w:tcPr>
          <w:p w14:paraId="44BD8683" w14:textId="77777777" w:rsidR="00362C74" w:rsidRPr="00A76633" w:rsidRDefault="00362C74" w:rsidP="00362C74">
            <w:pPr>
              <w:spacing w:after="0" w:line="240" w:lineRule="auto"/>
              <w:rPr>
                <w:rFonts w:ascii="Times New Roman" w:hAnsi="Times New Roman" w:cs="Times New Roman"/>
                <w:sz w:val="24"/>
                <w:szCs w:val="24"/>
              </w:rPr>
            </w:pPr>
          </w:p>
        </w:tc>
        <w:tc>
          <w:tcPr>
            <w:tcW w:w="1194" w:type="dxa"/>
          </w:tcPr>
          <w:p w14:paraId="35DE2F46" w14:textId="77777777" w:rsidR="00362C74" w:rsidRPr="00A76633" w:rsidRDefault="00362C74" w:rsidP="00362C74">
            <w:pPr>
              <w:spacing w:after="0" w:line="240" w:lineRule="auto"/>
              <w:rPr>
                <w:rFonts w:ascii="Times New Roman" w:hAnsi="Times New Roman" w:cs="Times New Roman"/>
                <w:sz w:val="24"/>
                <w:szCs w:val="24"/>
              </w:rPr>
            </w:pPr>
          </w:p>
        </w:tc>
        <w:tc>
          <w:tcPr>
            <w:tcW w:w="679" w:type="dxa"/>
          </w:tcPr>
          <w:p w14:paraId="27C8688C" w14:textId="77777777" w:rsidR="00362C74" w:rsidRPr="00A76633" w:rsidRDefault="00362C74" w:rsidP="00362C74">
            <w:pPr>
              <w:spacing w:after="0" w:line="240" w:lineRule="auto"/>
              <w:rPr>
                <w:rFonts w:ascii="Times New Roman" w:hAnsi="Times New Roman" w:cs="Times New Roman"/>
                <w:sz w:val="24"/>
                <w:szCs w:val="24"/>
              </w:rPr>
            </w:pPr>
          </w:p>
        </w:tc>
      </w:tr>
      <w:tr w:rsidR="00A55F34" w:rsidRPr="00A76633" w14:paraId="2A00993F" w14:textId="77777777" w:rsidTr="00837772">
        <w:trPr>
          <w:ins w:id="433" w:author="DELL" w:date="2022-07-23T02:17:00Z"/>
        </w:trPr>
        <w:tc>
          <w:tcPr>
            <w:tcW w:w="1564" w:type="dxa"/>
          </w:tcPr>
          <w:p w14:paraId="3CFA6475" w14:textId="4B499341" w:rsidR="005F3173" w:rsidRPr="00A76633" w:rsidRDefault="005F3173" w:rsidP="005F3173">
            <w:pPr>
              <w:spacing w:after="0" w:line="240" w:lineRule="auto"/>
              <w:rPr>
                <w:ins w:id="434" w:author="DELL" w:date="2022-07-23T02:17:00Z"/>
                <w:rFonts w:ascii="Times New Roman" w:hAnsi="Times New Roman" w:cs="Times New Roman"/>
                <w:sz w:val="24"/>
                <w:szCs w:val="24"/>
              </w:rPr>
            </w:pPr>
            <w:ins w:id="435" w:author="DELL" w:date="2022-07-23T02:20:00Z">
              <w:r w:rsidRPr="00A76633">
                <w:rPr>
                  <w:rFonts w:ascii="Times New Roman" w:hAnsi="Times New Roman" w:cs="Times New Roman"/>
                  <w:sz w:val="24"/>
                  <w:szCs w:val="24"/>
                </w:rPr>
                <w:t>0-11</w:t>
              </w:r>
            </w:ins>
          </w:p>
        </w:tc>
        <w:tc>
          <w:tcPr>
            <w:tcW w:w="1250" w:type="dxa"/>
          </w:tcPr>
          <w:p w14:paraId="6CECBCA2" w14:textId="5B1D6E70" w:rsidR="005F3173" w:rsidRPr="00A76633" w:rsidRDefault="005F3173" w:rsidP="005F3173">
            <w:pPr>
              <w:spacing w:after="0" w:line="240" w:lineRule="auto"/>
              <w:rPr>
                <w:ins w:id="436" w:author="DELL" w:date="2022-07-23T02:17:00Z"/>
                <w:rFonts w:ascii="Times New Roman" w:hAnsi="Times New Roman" w:cs="Times New Roman"/>
                <w:sz w:val="24"/>
                <w:szCs w:val="24"/>
              </w:rPr>
            </w:pPr>
            <w:ins w:id="437" w:author="DELL" w:date="2022-07-23T02:55:00Z">
              <w:r w:rsidRPr="00A76633">
                <w:rPr>
                  <w:rFonts w:ascii="Times New Roman" w:hAnsi="Times New Roman" w:cs="Times New Roman"/>
                  <w:sz w:val="24"/>
                  <w:szCs w:val="24"/>
                </w:rPr>
                <w:t>Reference</w:t>
              </w:r>
            </w:ins>
          </w:p>
        </w:tc>
        <w:tc>
          <w:tcPr>
            <w:tcW w:w="691" w:type="dxa"/>
          </w:tcPr>
          <w:p w14:paraId="510D94C7" w14:textId="77777777" w:rsidR="005F3173" w:rsidRPr="00A76633" w:rsidRDefault="005F3173" w:rsidP="005F3173">
            <w:pPr>
              <w:spacing w:after="0" w:line="240" w:lineRule="auto"/>
              <w:rPr>
                <w:ins w:id="438" w:author="DELL" w:date="2022-07-23T02:17:00Z"/>
                <w:rFonts w:ascii="Times New Roman" w:hAnsi="Times New Roman" w:cs="Times New Roman"/>
                <w:sz w:val="24"/>
                <w:szCs w:val="24"/>
              </w:rPr>
            </w:pPr>
          </w:p>
        </w:tc>
        <w:tc>
          <w:tcPr>
            <w:tcW w:w="1250" w:type="dxa"/>
          </w:tcPr>
          <w:p w14:paraId="11116EF0" w14:textId="1322AA83" w:rsidR="005F3173" w:rsidRPr="00A76633" w:rsidRDefault="005F3173" w:rsidP="005F3173">
            <w:pPr>
              <w:spacing w:after="0" w:line="240" w:lineRule="auto"/>
              <w:rPr>
                <w:ins w:id="439" w:author="DELL" w:date="2022-07-23T02:17:00Z"/>
                <w:rFonts w:ascii="Times New Roman" w:hAnsi="Times New Roman" w:cs="Times New Roman"/>
                <w:sz w:val="24"/>
                <w:szCs w:val="24"/>
              </w:rPr>
            </w:pPr>
            <w:ins w:id="440" w:author="DELL" w:date="2022-07-23T02:55:00Z">
              <w:r w:rsidRPr="00A76633">
                <w:rPr>
                  <w:rFonts w:ascii="Times New Roman" w:hAnsi="Times New Roman" w:cs="Times New Roman"/>
                  <w:sz w:val="24"/>
                  <w:szCs w:val="24"/>
                </w:rPr>
                <w:t>Reference</w:t>
              </w:r>
            </w:ins>
          </w:p>
        </w:tc>
        <w:tc>
          <w:tcPr>
            <w:tcW w:w="764" w:type="dxa"/>
          </w:tcPr>
          <w:p w14:paraId="64D99C17" w14:textId="77777777" w:rsidR="005F3173" w:rsidRPr="00A76633" w:rsidRDefault="005F3173" w:rsidP="005F3173">
            <w:pPr>
              <w:spacing w:after="0" w:line="240" w:lineRule="auto"/>
              <w:rPr>
                <w:ins w:id="441" w:author="DELL" w:date="2022-07-23T02:17:00Z"/>
                <w:rFonts w:ascii="Times New Roman" w:hAnsi="Times New Roman" w:cs="Times New Roman"/>
                <w:sz w:val="24"/>
                <w:szCs w:val="24"/>
              </w:rPr>
            </w:pPr>
          </w:p>
        </w:tc>
        <w:tc>
          <w:tcPr>
            <w:tcW w:w="1194" w:type="dxa"/>
          </w:tcPr>
          <w:p w14:paraId="0B461352" w14:textId="33F425AD" w:rsidR="005F3173" w:rsidRPr="00A76633" w:rsidRDefault="005F3173" w:rsidP="005F3173">
            <w:pPr>
              <w:spacing w:after="0" w:line="240" w:lineRule="auto"/>
              <w:rPr>
                <w:ins w:id="442" w:author="DELL" w:date="2022-07-23T02:17:00Z"/>
                <w:rFonts w:ascii="Times New Roman" w:hAnsi="Times New Roman" w:cs="Times New Roman"/>
                <w:sz w:val="24"/>
                <w:szCs w:val="24"/>
              </w:rPr>
            </w:pPr>
            <w:ins w:id="443" w:author="DELL" w:date="2022-07-23T02:55:00Z">
              <w:r w:rsidRPr="00A76633">
                <w:rPr>
                  <w:rFonts w:ascii="Times New Roman" w:hAnsi="Times New Roman" w:cs="Times New Roman"/>
                  <w:sz w:val="24"/>
                  <w:szCs w:val="24"/>
                </w:rPr>
                <w:t>Reference</w:t>
              </w:r>
            </w:ins>
          </w:p>
        </w:tc>
        <w:tc>
          <w:tcPr>
            <w:tcW w:w="764" w:type="dxa"/>
          </w:tcPr>
          <w:p w14:paraId="1A5FF906" w14:textId="77777777" w:rsidR="005F3173" w:rsidRPr="00A76633" w:rsidRDefault="005F3173" w:rsidP="005F3173">
            <w:pPr>
              <w:spacing w:after="0" w:line="240" w:lineRule="auto"/>
              <w:rPr>
                <w:ins w:id="444" w:author="DELL" w:date="2022-07-23T02:17:00Z"/>
                <w:rFonts w:ascii="Times New Roman" w:hAnsi="Times New Roman" w:cs="Times New Roman"/>
                <w:sz w:val="24"/>
                <w:szCs w:val="24"/>
              </w:rPr>
            </w:pPr>
          </w:p>
        </w:tc>
        <w:tc>
          <w:tcPr>
            <w:tcW w:w="1194" w:type="dxa"/>
          </w:tcPr>
          <w:p w14:paraId="6EE1128D" w14:textId="38563FA1" w:rsidR="005F3173" w:rsidRPr="00A76633" w:rsidRDefault="005F3173" w:rsidP="005F3173">
            <w:pPr>
              <w:spacing w:after="0" w:line="240" w:lineRule="auto"/>
              <w:rPr>
                <w:ins w:id="445" w:author="DELL" w:date="2022-07-23T02:17:00Z"/>
                <w:rFonts w:ascii="Times New Roman" w:hAnsi="Times New Roman" w:cs="Times New Roman"/>
                <w:sz w:val="24"/>
                <w:szCs w:val="24"/>
              </w:rPr>
            </w:pPr>
            <w:ins w:id="446" w:author="DELL" w:date="2022-07-23T02:55:00Z">
              <w:r w:rsidRPr="00A76633">
                <w:rPr>
                  <w:rFonts w:ascii="Times New Roman" w:hAnsi="Times New Roman" w:cs="Times New Roman"/>
                  <w:sz w:val="24"/>
                  <w:szCs w:val="24"/>
                </w:rPr>
                <w:t>Reference</w:t>
              </w:r>
            </w:ins>
          </w:p>
        </w:tc>
        <w:tc>
          <w:tcPr>
            <w:tcW w:w="679" w:type="dxa"/>
          </w:tcPr>
          <w:p w14:paraId="4B918DFA" w14:textId="77777777" w:rsidR="005F3173" w:rsidRPr="00A76633" w:rsidRDefault="005F3173" w:rsidP="005F3173">
            <w:pPr>
              <w:spacing w:after="0" w:line="240" w:lineRule="auto"/>
              <w:rPr>
                <w:ins w:id="447" w:author="DELL" w:date="2022-07-23T02:17:00Z"/>
                <w:rFonts w:ascii="Times New Roman" w:hAnsi="Times New Roman" w:cs="Times New Roman"/>
                <w:sz w:val="24"/>
                <w:szCs w:val="24"/>
              </w:rPr>
            </w:pPr>
          </w:p>
        </w:tc>
      </w:tr>
      <w:tr w:rsidR="00A55F34" w:rsidRPr="00A76633" w14:paraId="49A72A5A" w14:textId="77777777" w:rsidTr="00837772">
        <w:trPr>
          <w:ins w:id="448" w:author="DELL" w:date="2022-07-23T02:17:00Z"/>
        </w:trPr>
        <w:tc>
          <w:tcPr>
            <w:tcW w:w="1564" w:type="dxa"/>
          </w:tcPr>
          <w:p w14:paraId="7403CF2A" w14:textId="60A2FADB" w:rsidR="00AF1889" w:rsidRPr="00A76633" w:rsidRDefault="00AF1889" w:rsidP="00AF1889">
            <w:pPr>
              <w:spacing w:after="0" w:line="240" w:lineRule="auto"/>
              <w:rPr>
                <w:ins w:id="449" w:author="DELL" w:date="2022-07-23T02:17:00Z"/>
                <w:rFonts w:ascii="Times New Roman" w:hAnsi="Times New Roman" w:cs="Times New Roman"/>
                <w:sz w:val="24"/>
                <w:szCs w:val="24"/>
              </w:rPr>
            </w:pPr>
            <w:ins w:id="450" w:author="DELL" w:date="2022-07-23T02:20:00Z">
              <w:r w:rsidRPr="00A76633">
                <w:rPr>
                  <w:rFonts w:ascii="Times New Roman" w:hAnsi="Times New Roman" w:cs="Times New Roman"/>
                  <w:sz w:val="24"/>
                  <w:szCs w:val="24"/>
                </w:rPr>
                <w:t>12-23</w:t>
              </w:r>
            </w:ins>
          </w:p>
        </w:tc>
        <w:tc>
          <w:tcPr>
            <w:tcW w:w="1250" w:type="dxa"/>
          </w:tcPr>
          <w:p w14:paraId="512F70D3" w14:textId="6A480572" w:rsidR="00AF1889" w:rsidRPr="00A76633" w:rsidRDefault="00AF1889" w:rsidP="00AF1889">
            <w:pPr>
              <w:spacing w:after="0" w:line="240" w:lineRule="auto"/>
              <w:rPr>
                <w:ins w:id="451" w:author="DELL" w:date="2022-07-23T02:17:00Z"/>
                <w:rFonts w:ascii="Times New Roman" w:hAnsi="Times New Roman" w:cs="Times New Roman"/>
                <w:sz w:val="24"/>
                <w:szCs w:val="24"/>
              </w:rPr>
            </w:pPr>
            <w:ins w:id="452" w:author="DELL" w:date="2022-07-23T02:55:00Z">
              <w:r>
                <w:rPr>
                  <w:rFonts w:ascii="Times New Roman" w:hAnsi="Times New Roman" w:cs="Times New Roman"/>
                  <w:sz w:val="24"/>
                  <w:szCs w:val="24"/>
                </w:rPr>
                <w:t>1.41 (</w:t>
              </w:r>
            </w:ins>
            <w:ins w:id="453" w:author="DELL" w:date="2022-07-23T02:56:00Z">
              <w:r>
                <w:rPr>
                  <w:rFonts w:ascii="Times New Roman" w:hAnsi="Times New Roman" w:cs="Times New Roman"/>
                  <w:sz w:val="24"/>
                  <w:szCs w:val="24"/>
                </w:rPr>
                <w:t>0.83 – 2.39)</w:t>
              </w:r>
            </w:ins>
          </w:p>
        </w:tc>
        <w:tc>
          <w:tcPr>
            <w:tcW w:w="691" w:type="dxa"/>
          </w:tcPr>
          <w:p w14:paraId="24081E27" w14:textId="247C8CA3" w:rsidR="00AF1889" w:rsidRPr="00A76633" w:rsidRDefault="00AF1889" w:rsidP="00AF1889">
            <w:pPr>
              <w:spacing w:after="0" w:line="240" w:lineRule="auto"/>
              <w:rPr>
                <w:ins w:id="454" w:author="DELL" w:date="2022-07-23T02:17:00Z"/>
                <w:rFonts w:ascii="Times New Roman" w:hAnsi="Times New Roman" w:cs="Times New Roman"/>
                <w:sz w:val="24"/>
                <w:szCs w:val="24"/>
              </w:rPr>
            </w:pPr>
            <w:ins w:id="455" w:author="DELL" w:date="2022-07-23T03:01:00Z">
              <w:r>
                <w:rPr>
                  <w:rFonts w:ascii="Times New Roman" w:hAnsi="Times New Roman" w:cs="Times New Roman"/>
                  <w:sz w:val="24"/>
                  <w:szCs w:val="24"/>
                </w:rPr>
                <w:t>0.200</w:t>
              </w:r>
            </w:ins>
          </w:p>
        </w:tc>
        <w:tc>
          <w:tcPr>
            <w:tcW w:w="1250" w:type="dxa"/>
          </w:tcPr>
          <w:p w14:paraId="66798D4A" w14:textId="20F8867B" w:rsidR="00AF1889" w:rsidRPr="00A76633" w:rsidRDefault="00F4011D" w:rsidP="00AF1889">
            <w:pPr>
              <w:spacing w:after="0" w:line="240" w:lineRule="auto"/>
              <w:rPr>
                <w:ins w:id="456" w:author="DELL" w:date="2022-07-23T02:17:00Z"/>
                <w:rFonts w:ascii="Times New Roman" w:hAnsi="Times New Roman" w:cs="Times New Roman"/>
                <w:sz w:val="24"/>
                <w:szCs w:val="24"/>
              </w:rPr>
            </w:pPr>
            <w:ins w:id="457" w:author="DELL" w:date="2022-07-24T00:34:00Z">
              <w:r>
                <w:rPr>
                  <w:rFonts w:ascii="Times New Roman" w:hAnsi="Times New Roman" w:cs="Times New Roman"/>
                  <w:sz w:val="24"/>
                  <w:szCs w:val="24"/>
                </w:rPr>
                <w:t xml:space="preserve">1.29 </w:t>
              </w:r>
            </w:ins>
            <w:ins w:id="458" w:author="DELL" w:date="2022-07-24T00:40:00Z">
              <w:r>
                <w:rPr>
                  <w:rFonts w:ascii="Times New Roman" w:hAnsi="Times New Roman" w:cs="Times New Roman"/>
                  <w:sz w:val="24"/>
                  <w:szCs w:val="24"/>
                </w:rPr>
                <w:t>(</w:t>
              </w:r>
            </w:ins>
            <w:ins w:id="459" w:author="DELL" w:date="2022-07-24T00:34:00Z">
              <w:r>
                <w:rPr>
                  <w:rFonts w:ascii="Times New Roman" w:hAnsi="Times New Roman" w:cs="Times New Roman"/>
                  <w:sz w:val="24"/>
                  <w:szCs w:val="24"/>
                </w:rPr>
                <w:t xml:space="preserve">0.75 - </w:t>
              </w:r>
              <w:r w:rsidR="00AF1889" w:rsidRPr="00AF1889">
                <w:rPr>
                  <w:rFonts w:ascii="Times New Roman" w:hAnsi="Times New Roman" w:cs="Times New Roman"/>
                  <w:sz w:val="24"/>
                  <w:szCs w:val="24"/>
                </w:rPr>
                <w:t>2.23</w:t>
              </w:r>
            </w:ins>
            <w:ins w:id="460" w:author="DELL" w:date="2022-07-24T00:40:00Z">
              <w:r>
                <w:rPr>
                  <w:rFonts w:ascii="Times New Roman" w:hAnsi="Times New Roman" w:cs="Times New Roman"/>
                  <w:sz w:val="24"/>
                  <w:szCs w:val="24"/>
                </w:rPr>
                <w:t>)</w:t>
              </w:r>
            </w:ins>
          </w:p>
        </w:tc>
        <w:tc>
          <w:tcPr>
            <w:tcW w:w="764" w:type="dxa"/>
          </w:tcPr>
          <w:p w14:paraId="602E48E4" w14:textId="319068CE" w:rsidR="00AF1889" w:rsidRPr="00A76633" w:rsidRDefault="00A55F34" w:rsidP="00AF1889">
            <w:pPr>
              <w:spacing w:after="0" w:line="240" w:lineRule="auto"/>
              <w:rPr>
                <w:ins w:id="461" w:author="DELL" w:date="2022-07-23T02:17:00Z"/>
                <w:rFonts w:ascii="Times New Roman" w:hAnsi="Times New Roman" w:cs="Times New Roman"/>
                <w:sz w:val="24"/>
                <w:szCs w:val="24"/>
              </w:rPr>
            </w:pPr>
            <w:ins w:id="462" w:author="DELL" w:date="2022-07-24T00:28:00Z">
              <w:r>
                <w:rPr>
                  <w:rFonts w:ascii="Times New Roman" w:hAnsi="Times New Roman" w:cs="Times New Roman"/>
                  <w:sz w:val="24"/>
                  <w:szCs w:val="24"/>
                </w:rPr>
                <w:t>0.351</w:t>
              </w:r>
            </w:ins>
          </w:p>
        </w:tc>
        <w:tc>
          <w:tcPr>
            <w:tcW w:w="1194" w:type="dxa"/>
          </w:tcPr>
          <w:p w14:paraId="6AAF3A14" w14:textId="5E2C46AA" w:rsidR="00AF1889" w:rsidRPr="00A76633" w:rsidRDefault="008713C4">
            <w:pPr>
              <w:spacing w:after="0" w:line="240" w:lineRule="auto"/>
              <w:rPr>
                <w:ins w:id="463" w:author="DELL" w:date="2022-07-23T02:17:00Z"/>
                <w:rFonts w:ascii="Times New Roman" w:hAnsi="Times New Roman" w:cs="Times New Roman"/>
                <w:sz w:val="24"/>
                <w:szCs w:val="24"/>
              </w:rPr>
            </w:pPr>
            <w:ins w:id="464" w:author="DELL" w:date="2022-07-24T00:57:00Z">
              <w:r>
                <w:rPr>
                  <w:rFonts w:ascii="Times New Roman" w:hAnsi="Times New Roman" w:cs="Times New Roman"/>
                  <w:sz w:val="24"/>
                  <w:szCs w:val="24"/>
                </w:rPr>
                <w:t xml:space="preserve">1.09 </w:t>
              </w:r>
            </w:ins>
            <w:ins w:id="465" w:author="DELL" w:date="2022-07-24T23:11:00Z">
              <w:r>
                <w:rPr>
                  <w:rFonts w:ascii="Times New Roman" w:hAnsi="Times New Roman" w:cs="Times New Roman"/>
                  <w:sz w:val="24"/>
                  <w:szCs w:val="24"/>
                </w:rPr>
                <w:t>(</w:t>
              </w:r>
            </w:ins>
            <w:ins w:id="466" w:author="DELL" w:date="2022-07-24T00:57:00Z">
              <w:r w:rsidR="00180D13" w:rsidRPr="00180D13">
                <w:rPr>
                  <w:rFonts w:ascii="Times New Roman" w:hAnsi="Times New Roman" w:cs="Times New Roman"/>
                  <w:sz w:val="24"/>
                  <w:szCs w:val="24"/>
                </w:rPr>
                <w:t xml:space="preserve">0.60 </w:t>
              </w:r>
            </w:ins>
            <w:ins w:id="467" w:author="DELL" w:date="2022-07-24T23:11:00Z">
              <w:r>
                <w:rPr>
                  <w:rFonts w:ascii="Times New Roman" w:hAnsi="Times New Roman" w:cs="Times New Roman"/>
                  <w:sz w:val="24"/>
                  <w:szCs w:val="24"/>
                </w:rPr>
                <w:t xml:space="preserve">- </w:t>
              </w:r>
            </w:ins>
            <w:ins w:id="468" w:author="DELL" w:date="2022-07-24T00:57:00Z">
              <w:r w:rsidR="00180D13" w:rsidRPr="00180D13">
                <w:rPr>
                  <w:rFonts w:ascii="Times New Roman" w:hAnsi="Times New Roman" w:cs="Times New Roman"/>
                  <w:sz w:val="24"/>
                  <w:szCs w:val="24"/>
                </w:rPr>
                <w:t>2.00</w:t>
              </w:r>
            </w:ins>
            <w:ins w:id="469" w:author="DELL" w:date="2022-07-24T23:11:00Z">
              <w:r>
                <w:rPr>
                  <w:rFonts w:ascii="Times New Roman" w:hAnsi="Times New Roman" w:cs="Times New Roman"/>
                  <w:sz w:val="24"/>
                  <w:szCs w:val="24"/>
                </w:rPr>
                <w:t>)</w:t>
              </w:r>
            </w:ins>
          </w:p>
        </w:tc>
        <w:tc>
          <w:tcPr>
            <w:tcW w:w="764" w:type="dxa"/>
          </w:tcPr>
          <w:p w14:paraId="5F53F6A4" w14:textId="670A2687" w:rsidR="00AF1889" w:rsidRPr="00A76633" w:rsidRDefault="008713C4" w:rsidP="00AF1889">
            <w:pPr>
              <w:spacing w:after="0" w:line="240" w:lineRule="auto"/>
              <w:rPr>
                <w:ins w:id="470" w:author="DELL" w:date="2022-07-23T02:17:00Z"/>
                <w:rFonts w:ascii="Times New Roman" w:hAnsi="Times New Roman" w:cs="Times New Roman"/>
                <w:sz w:val="24"/>
                <w:szCs w:val="24"/>
              </w:rPr>
            </w:pPr>
            <w:ins w:id="471" w:author="DELL" w:date="2022-07-24T00:58:00Z">
              <w:r>
                <w:rPr>
                  <w:rFonts w:ascii="Times New Roman" w:hAnsi="Times New Roman" w:cs="Times New Roman"/>
                  <w:sz w:val="24"/>
                  <w:szCs w:val="24"/>
                </w:rPr>
                <w:t>0.770</w:t>
              </w:r>
            </w:ins>
          </w:p>
        </w:tc>
        <w:tc>
          <w:tcPr>
            <w:tcW w:w="1194" w:type="dxa"/>
          </w:tcPr>
          <w:p w14:paraId="3329E891" w14:textId="76335471" w:rsidR="00AF1889" w:rsidRPr="00A76633" w:rsidRDefault="0086046F" w:rsidP="00AF1889">
            <w:pPr>
              <w:spacing w:after="0" w:line="240" w:lineRule="auto"/>
              <w:rPr>
                <w:ins w:id="472" w:author="DELL" w:date="2022-07-23T02:17:00Z"/>
                <w:rFonts w:ascii="Times New Roman" w:hAnsi="Times New Roman" w:cs="Times New Roman"/>
                <w:sz w:val="24"/>
                <w:szCs w:val="24"/>
              </w:rPr>
            </w:pPr>
            <w:ins w:id="473" w:author="DELL" w:date="2022-07-24T22:42:00Z">
              <w:r>
                <w:rPr>
                  <w:rFonts w:ascii="Times New Roman" w:hAnsi="Times New Roman" w:cs="Times New Roman"/>
                  <w:sz w:val="24"/>
                  <w:szCs w:val="24"/>
                </w:rPr>
                <w:t xml:space="preserve">1.02 </w:t>
              </w:r>
            </w:ins>
            <w:ins w:id="474" w:author="DELL" w:date="2022-07-24T23:55:00Z">
              <w:r>
                <w:rPr>
                  <w:rFonts w:ascii="Times New Roman" w:hAnsi="Times New Roman" w:cs="Times New Roman"/>
                  <w:sz w:val="24"/>
                  <w:szCs w:val="24"/>
                </w:rPr>
                <w:t>(</w:t>
              </w:r>
            </w:ins>
            <w:ins w:id="475" w:author="DELL" w:date="2022-07-24T22:42:00Z">
              <w:r w:rsidR="00837772" w:rsidRPr="00837772">
                <w:rPr>
                  <w:rFonts w:ascii="Times New Roman" w:hAnsi="Times New Roman" w:cs="Times New Roman"/>
                  <w:sz w:val="24"/>
                  <w:szCs w:val="24"/>
                </w:rPr>
                <w:t xml:space="preserve">0.56 </w:t>
              </w:r>
            </w:ins>
            <w:ins w:id="476" w:author="DELL" w:date="2022-07-24T23:55:00Z">
              <w:r>
                <w:rPr>
                  <w:rFonts w:ascii="Times New Roman" w:hAnsi="Times New Roman" w:cs="Times New Roman"/>
                  <w:sz w:val="24"/>
                  <w:szCs w:val="24"/>
                </w:rPr>
                <w:t>-</w:t>
              </w:r>
            </w:ins>
            <w:ins w:id="477" w:author="DELL" w:date="2022-07-24T22:42:00Z">
              <w:r>
                <w:rPr>
                  <w:rFonts w:ascii="Times New Roman" w:hAnsi="Times New Roman" w:cs="Times New Roman"/>
                  <w:sz w:val="24"/>
                  <w:szCs w:val="24"/>
                </w:rPr>
                <w:t xml:space="preserve"> </w:t>
              </w:r>
              <w:r w:rsidR="00837772" w:rsidRPr="00837772">
                <w:rPr>
                  <w:rFonts w:ascii="Times New Roman" w:hAnsi="Times New Roman" w:cs="Times New Roman"/>
                  <w:sz w:val="24"/>
                  <w:szCs w:val="24"/>
                </w:rPr>
                <w:t>1.86</w:t>
              </w:r>
            </w:ins>
            <w:ins w:id="478" w:author="DELL" w:date="2022-07-24T23:56:00Z">
              <w:r>
                <w:rPr>
                  <w:rFonts w:ascii="Times New Roman" w:hAnsi="Times New Roman" w:cs="Times New Roman"/>
                  <w:sz w:val="24"/>
                  <w:szCs w:val="24"/>
                </w:rPr>
                <w:t>)</w:t>
              </w:r>
            </w:ins>
          </w:p>
        </w:tc>
        <w:tc>
          <w:tcPr>
            <w:tcW w:w="679" w:type="dxa"/>
          </w:tcPr>
          <w:p w14:paraId="69CBC73C" w14:textId="453D1C4F" w:rsidR="00AF1889" w:rsidRPr="00A76633" w:rsidRDefault="0086046F" w:rsidP="00AF1889">
            <w:pPr>
              <w:spacing w:after="0" w:line="240" w:lineRule="auto"/>
              <w:rPr>
                <w:ins w:id="479" w:author="DELL" w:date="2022-07-23T02:17:00Z"/>
                <w:rFonts w:ascii="Times New Roman" w:hAnsi="Times New Roman" w:cs="Times New Roman"/>
                <w:sz w:val="24"/>
                <w:szCs w:val="24"/>
              </w:rPr>
            </w:pPr>
            <w:ins w:id="480" w:author="DELL" w:date="2022-07-24T22:31:00Z">
              <w:r>
                <w:rPr>
                  <w:rFonts w:ascii="Times New Roman" w:hAnsi="Times New Roman" w:cs="Times New Roman"/>
                  <w:sz w:val="24"/>
                  <w:szCs w:val="24"/>
                </w:rPr>
                <w:t>0.957</w:t>
              </w:r>
            </w:ins>
          </w:p>
        </w:tc>
      </w:tr>
      <w:tr w:rsidR="00A55F34" w:rsidRPr="00A76633" w14:paraId="0E96C87B" w14:textId="77777777" w:rsidTr="00837772">
        <w:trPr>
          <w:ins w:id="481" w:author="DELL" w:date="2022-07-23T02:17:00Z"/>
        </w:trPr>
        <w:tc>
          <w:tcPr>
            <w:tcW w:w="1564" w:type="dxa"/>
          </w:tcPr>
          <w:p w14:paraId="2D10AB91" w14:textId="677E8005" w:rsidR="00AF1889" w:rsidRPr="00A76633" w:rsidRDefault="00AF1889" w:rsidP="00AF1889">
            <w:pPr>
              <w:spacing w:after="0" w:line="240" w:lineRule="auto"/>
              <w:rPr>
                <w:ins w:id="482" w:author="DELL" w:date="2022-07-23T02:17:00Z"/>
                <w:rFonts w:ascii="Times New Roman" w:hAnsi="Times New Roman" w:cs="Times New Roman"/>
                <w:sz w:val="24"/>
                <w:szCs w:val="24"/>
              </w:rPr>
            </w:pPr>
            <w:ins w:id="483" w:author="DELL" w:date="2022-07-23T02:20:00Z">
              <w:r w:rsidRPr="00A76633">
                <w:rPr>
                  <w:rFonts w:ascii="Times New Roman" w:hAnsi="Times New Roman" w:cs="Times New Roman"/>
                  <w:sz w:val="24"/>
                  <w:szCs w:val="24"/>
                </w:rPr>
                <w:t>24-35</w:t>
              </w:r>
            </w:ins>
          </w:p>
        </w:tc>
        <w:tc>
          <w:tcPr>
            <w:tcW w:w="1250" w:type="dxa"/>
          </w:tcPr>
          <w:p w14:paraId="7392B097" w14:textId="3BF03AFC" w:rsidR="00AF1889" w:rsidRPr="00A76633" w:rsidRDefault="00AF1889" w:rsidP="00AF1889">
            <w:pPr>
              <w:spacing w:after="0" w:line="240" w:lineRule="auto"/>
              <w:rPr>
                <w:ins w:id="484" w:author="DELL" w:date="2022-07-23T02:17:00Z"/>
                <w:rFonts w:ascii="Times New Roman" w:hAnsi="Times New Roman" w:cs="Times New Roman"/>
                <w:sz w:val="24"/>
                <w:szCs w:val="24"/>
              </w:rPr>
            </w:pPr>
            <w:ins w:id="485" w:author="DELL" w:date="2022-07-23T02:55:00Z">
              <w:r>
                <w:rPr>
                  <w:rFonts w:ascii="Times New Roman" w:hAnsi="Times New Roman" w:cs="Times New Roman"/>
                  <w:sz w:val="24"/>
                  <w:szCs w:val="24"/>
                </w:rPr>
                <w:t>0.98 (</w:t>
              </w:r>
            </w:ins>
            <w:ins w:id="486" w:author="DELL" w:date="2022-07-23T02:56:00Z">
              <w:r>
                <w:rPr>
                  <w:rFonts w:ascii="Times New Roman" w:hAnsi="Times New Roman" w:cs="Times New Roman"/>
                  <w:sz w:val="24"/>
                  <w:szCs w:val="24"/>
                </w:rPr>
                <w:t>0.57 – 1.66)</w:t>
              </w:r>
            </w:ins>
          </w:p>
        </w:tc>
        <w:tc>
          <w:tcPr>
            <w:tcW w:w="691" w:type="dxa"/>
          </w:tcPr>
          <w:p w14:paraId="5D8D85AB" w14:textId="0B0B7081" w:rsidR="00AF1889" w:rsidRPr="00A76633" w:rsidRDefault="00AF1889" w:rsidP="00AF1889">
            <w:pPr>
              <w:spacing w:after="0" w:line="240" w:lineRule="auto"/>
              <w:rPr>
                <w:ins w:id="487" w:author="DELL" w:date="2022-07-23T02:17:00Z"/>
                <w:rFonts w:ascii="Times New Roman" w:hAnsi="Times New Roman" w:cs="Times New Roman"/>
                <w:sz w:val="24"/>
                <w:szCs w:val="24"/>
              </w:rPr>
            </w:pPr>
            <w:ins w:id="488" w:author="DELL" w:date="2022-07-23T03:01:00Z">
              <w:r>
                <w:rPr>
                  <w:rFonts w:ascii="Times New Roman" w:hAnsi="Times New Roman" w:cs="Times New Roman"/>
                  <w:sz w:val="24"/>
                  <w:szCs w:val="24"/>
                </w:rPr>
                <w:t>0.931</w:t>
              </w:r>
            </w:ins>
          </w:p>
        </w:tc>
        <w:tc>
          <w:tcPr>
            <w:tcW w:w="1250" w:type="dxa"/>
          </w:tcPr>
          <w:p w14:paraId="194DD1DB" w14:textId="0B083FF6" w:rsidR="00AF1889" w:rsidRPr="00A76633" w:rsidRDefault="00F4011D">
            <w:pPr>
              <w:spacing w:after="0" w:line="240" w:lineRule="auto"/>
              <w:rPr>
                <w:ins w:id="489" w:author="DELL" w:date="2022-07-23T02:17:00Z"/>
                <w:rFonts w:ascii="Times New Roman" w:hAnsi="Times New Roman" w:cs="Times New Roman"/>
                <w:sz w:val="24"/>
                <w:szCs w:val="24"/>
              </w:rPr>
            </w:pPr>
            <w:ins w:id="490" w:author="DELL" w:date="2022-07-24T00:35:00Z">
              <w:r>
                <w:rPr>
                  <w:rFonts w:ascii="Times New Roman" w:hAnsi="Times New Roman" w:cs="Times New Roman"/>
                  <w:sz w:val="24"/>
                  <w:szCs w:val="24"/>
                </w:rPr>
                <w:t>0.89</w:t>
              </w:r>
            </w:ins>
            <w:ins w:id="491" w:author="DELL" w:date="2022-07-24T00:40:00Z">
              <w:r>
                <w:rPr>
                  <w:rFonts w:ascii="Times New Roman" w:hAnsi="Times New Roman" w:cs="Times New Roman"/>
                  <w:sz w:val="24"/>
                  <w:szCs w:val="24"/>
                </w:rPr>
                <w:t xml:space="preserve"> (</w:t>
              </w:r>
            </w:ins>
            <w:ins w:id="492" w:author="DELL" w:date="2022-07-24T00:35:00Z">
              <w:r w:rsidR="00AF1889" w:rsidRPr="00AF1889">
                <w:rPr>
                  <w:rFonts w:ascii="Times New Roman" w:hAnsi="Times New Roman" w:cs="Times New Roman"/>
                  <w:sz w:val="24"/>
                  <w:szCs w:val="24"/>
                </w:rPr>
                <w:t>0.51</w:t>
              </w:r>
            </w:ins>
            <w:ins w:id="493" w:author="DELL" w:date="2022-07-24T00:40:00Z">
              <w:r>
                <w:rPr>
                  <w:rFonts w:ascii="Times New Roman" w:hAnsi="Times New Roman" w:cs="Times New Roman"/>
                  <w:sz w:val="24"/>
                  <w:szCs w:val="24"/>
                </w:rPr>
                <w:t xml:space="preserve"> -</w:t>
              </w:r>
            </w:ins>
            <w:ins w:id="494" w:author="DELL" w:date="2022-07-24T00:35:00Z">
              <w:r w:rsidR="00AF1889" w:rsidRPr="00AF1889">
                <w:rPr>
                  <w:rFonts w:ascii="Times New Roman" w:hAnsi="Times New Roman" w:cs="Times New Roman"/>
                  <w:sz w:val="24"/>
                  <w:szCs w:val="24"/>
                </w:rPr>
                <w:t xml:space="preserve"> 1.55</w:t>
              </w:r>
            </w:ins>
            <w:ins w:id="495" w:author="DELL" w:date="2022-07-24T00:40:00Z">
              <w:r>
                <w:rPr>
                  <w:rFonts w:ascii="Times New Roman" w:hAnsi="Times New Roman" w:cs="Times New Roman"/>
                  <w:sz w:val="24"/>
                  <w:szCs w:val="24"/>
                </w:rPr>
                <w:t>)</w:t>
              </w:r>
            </w:ins>
          </w:p>
        </w:tc>
        <w:tc>
          <w:tcPr>
            <w:tcW w:w="764" w:type="dxa"/>
          </w:tcPr>
          <w:p w14:paraId="59788524" w14:textId="29D0CD65" w:rsidR="00AF1889" w:rsidRPr="00A76633" w:rsidRDefault="00A55F34" w:rsidP="00AF1889">
            <w:pPr>
              <w:spacing w:after="0" w:line="240" w:lineRule="auto"/>
              <w:rPr>
                <w:ins w:id="496" w:author="DELL" w:date="2022-07-23T02:17:00Z"/>
                <w:rFonts w:ascii="Times New Roman" w:hAnsi="Times New Roman" w:cs="Times New Roman"/>
                <w:sz w:val="24"/>
                <w:szCs w:val="24"/>
              </w:rPr>
            </w:pPr>
            <w:ins w:id="497" w:author="DELL" w:date="2022-07-24T00:28:00Z">
              <w:r>
                <w:rPr>
                  <w:rFonts w:ascii="Times New Roman" w:hAnsi="Times New Roman" w:cs="Times New Roman"/>
                  <w:sz w:val="24"/>
                  <w:szCs w:val="24"/>
                </w:rPr>
                <w:t>0.688</w:t>
              </w:r>
            </w:ins>
          </w:p>
        </w:tc>
        <w:tc>
          <w:tcPr>
            <w:tcW w:w="1194" w:type="dxa"/>
          </w:tcPr>
          <w:p w14:paraId="7F9893F6" w14:textId="5B3139A1" w:rsidR="00AF1889" w:rsidRPr="00A76633" w:rsidRDefault="008713C4" w:rsidP="00AF1889">
            <w:pPr>
              <w:spacing w:after="0" w:line="240" w:lineRule="auto"/>
              <w:rPr>
                <w:ins w:id="498" w:author="DELL" w:date="2022-07-23T02:17:00Z"/>
                <w:rFonts w:ascii="Times New Roman" w:hAnsi="Times New Roman" w:cs="Times New Roman"/>
                <w:sz w:val="24"/>
                <w:szCs w:val="24"/>
              </w:rPr>
            </w:pPr>
            <w:ins w:id="499" w:author="DELL" w:date="2022-07-24T00:57:00Z">
              <w:r>
                <w:rPr>
                  <w:rFonts w:ascii="Times New Roman" w:hAnsi="Times New Roman" w:cs="Times New Roman"/>
                  <w:sz w:val="24"/>
                  <w:szCs w:val="24"/>
                </w:rPr>
                <w:t xml:space="preserve">0.61 </w:t>
              </w:r>
            </w:ins>
            <w:ins w:id="500" w:author="DELL" w:date="2022-07-24T23:11:00Z">
              <w:r>
                <w:rPr>
                  <w:rFonts w:ascii="Times New Roman" w:hAnsi="Times New Roman" w:cs="Times New Roman"/>
                  <w:sz w:val="24"/>
                  <w:szCs w:val="24"/>
                </w:rPr>
                <w:t>(</w:t>
              </w:r>
            </w:ins>
            <w:ins w:id="501" w:author="DELL" w:date="2022-07-24T00:57:00Z">
              <w:r w:rsidR="00180D13" w:rsidRPr="00180D13">
                <w:rPr>
                  <w:rFonts w:ascii="Times New Roman" w:hAnsi="Times New Roman" w:cs="Times New Roman"/>
                  <w:sz w:val="24"/>
                  <w:szCs w:val="24"/>
                </w:rPr>
                <w:t>0.29</w:t>
              </w:r>
            </w:ins>
            <w:ins w:id="502" w:author="DELL" w:date="2022-07-24T23:11:00Z">
              <w:r>
                <w:rPr>
                  <w:rFonts w:ascii="Times New Roman" w:hAnsi="Times New Roman" w:cs="Times New Roman"/>
                  <w:sz w:val="24"/>
                  <w:szCs w:val="24"/>
                </w:rPr>
                <w:t xml:space="preserve"> - </w:t>
              </w:r>
            </w:ins>
            <w:ins w:id="503" w:author="DELL" w:date="2022-07-24T00:57:00Z">
              <w:r w:rsidR="00180D13" w:rsidRPr="00180D13">
                <w:rPr>
                  <w:rFonts w:ascii="Times New Roman" w:hAnsi="Times New Roman" w:cs="Times New Roman"/>
                  <w:sz w:val="24"/>
                  <w:szCs w:val="24"/>
                </w:rPr>
                <w:t>1.28</w:t>
              </w:r>
            </w:ins>
            <w:ins w:id="504" w:author="DELL" w:date="2022-07-24T23:11:00Z">
              <w:r>
                <w:rPr>
                  <w:rFonts w:ascii="Times New Roman" w:hAnsi="Times New Roman" w:cs="Times New Roman"/>
                  <w:sz w:val="24"/>
                  <w:szCs w:val="24"/>
                </w:rPr>
                <w:t>)</w:t>
              </w:r>
            </w:ins>
          </w:p>
        </w:tc>
        <w:tc>
          <w:tcPr>
            <w:tcW w:w="764" w:type="dxa"/>
          </w:tcPr>
          <w:p w14:paraId="1B713510" w14:textId="11B1B9C0" w:rsidR="00AF1889" w:rsidRPr="00A76633" w:rsidRDefault="008713C4" w:rsidP="00AF1889">
            <w:pPr>
              <w:spacing w:after="0" w:line="240" w:lineRule="auto"/>
              <w:rPr>
                <w:ins w:id="505" w:author="DELL" w:date="2022-07-23T02:17:00Z"/>
                <w:rFonts w:ascii="Times New Roman" w:hAnsi="Times New Roman" w:cs="Times New Roman"/>
                <w:sz w:val="24"/>
                <w:szCs w:val="24"/>
              </w:rPr>
            </w:pPr>
            <w:ins w:id="506" w:author="DELL" w:date="2022-07-24T00:58:00Z">
              <w:r>
                <w:rPr>
                  <w:rFonts w:ascii="Times New Roman" w:hAnsi="Times New Roman" w:cs="Times New Roman"/>
                  <w:sz w:val="24"/>
                  <w:szCs w:val="24"/>
                </w:rPr>
                <w:t>0.193</w:t>
              </w:r>
            </w:ins>
          </w:p>
        </w:tc>
        <w:tc>
          <w:tcPr>
            <w:tcW w:w="1194" w:type="dxa"/>
          </w:tcPr>
          <w:p w14:paraId="610D617B" w14:textId="498A337C" w:rsidR="00AF1889" w:rsidRPr="00A76633" w:rsidRDefault="0086046F">
            <w:pPr>
              <w:spacing w:after="0" w:line="240" w:lineRule="auto"/>
              <w:rPr>
                <w:ins w:id="507" w:author="DELL" w:date="2022-07-23T02:17:00Z"/>
                <w:rFonts w:ascii="Times New Roman" w:hAnsi="Times New Roman" w:cs="Times New Roman"/>
                <w:sz w:val="24"/>
                <w:szCs w:val="24"/>
              </w:rPr>
            </w:pPr>
            <w:ins w:id="508" w:author="DELL" w:date="2022-07-24T22:42:00Z">
              <w:r>
                <w:rPr>
                  <w:rFonts w:ascii="Times New Roman" w:hAnsi="Times New Roman" w:cs="Times New Roman"/>
                  <w:sz w:val="24"/>
                  <w:szCs w:val="24"/>
                </w:rPr>
                <w:t xml:space="preserve">0.52 </w:t>
              </w:r>
            </w:ins>
            <w:ins w:id="509" w:author="DELL" w:date="2022-07-24T23:55:00Z">
              <w:r>
                <w:rPr>
                  <w:rFonts w:ascii="Times New Roman" w:hAnsi="Times New Roman" w:cs="Times New Roman"/>
                  <w:sz w:val="24"/>
                  <w:szCs w:val="24"/>
                </w:rPr>
                <w:t>(</w:t>
              </w:r>
            </w:ins>
            <w:ins w:id="510" w:author="DELL" w:date="2022-07-24T22:42:00Z">
              <w:r w:rsidR="00837772" w:rsidRPr="00837772">
                <w:rPr>
                  <w:rFonts w:ascii="Times New Roman" w:hAnsi="Times New Roman" w:cs="Times New Roman"/>
                  <w:sz w:val="24"/>
                  <w:szCs w:val="24"/>
                </w:rPr>
                <w:t xml:space="preserve">0.24 </w:t>
              </w:r>
            </w:ins>
            <w:ins w:id="511" w:author="DELL" w:date="2022-07-24T23:55:00Z">
              <w:r>
                <w:rPr>
                  <w:rFonts w:ascii="Times New Roman" w:hAnsi="Times New Roman" w:cs="Times New Roman"/>
                  <w:sz w:val="24"/>
                  <w:szCs w:val="24"/>
                </w:rPr>
                <w:t>-</w:t>
              </w:r>
            </w:ins>
            <w:ins w:id="512" w:author="DELL" w:date="2022-07-24T22:42:00Z">
              <w:r w:rsidR="00837772" w:rsidRPr="00837772">
                <w:rPr>
                  <w:rFonts w:ascii="Times New Roman" w:hAnsi="Times New Roman" w:cs="Times New Roman"/>
                  <w:sz w:val="24"/>
                  <w:szCs w:val="24"/>
                </w:rPr>
                <w:t xml:space="preserve"> 1.11</w:t>
              </w:r>
            </w:ins>
            <w:ins w:id="513" w:author="DELL" w:date="2022-07-24T23:55:00Z">
              <w:r>
                <w:rPr>
                  <w:rFonts w:ascii="Times New Roman" w:hAnsi="Times New Roman" w:cs="Times New Roman"/>
                  <w:sz w:val="24"/>
                  <w:szCs w:val="24"/>
                </w:rPr>
                <w:t>)</w:t>
              </w:r>
            </w:ins>
          </w:p>
        </w:tc>
        <w:tc>
          <w:tcPr>
            <w:tcW w:w="679" w:type="dxa"/>
          </w:tcPr>
          <w:p w14:paraId="59618E23" w14:textId="768664C4" w:rsidR="00AF1889" w:rsidRPr="00A76633" w:rsidRDefault="00602806" w:rsidP="00AF1889">
            <w:pPr>
              <w:spacing w:after="0" w:line="240" w:lineRule="auto"/>
              <w:rPr>
                <w:ins w:id="514" w:author="DELL" w:date="2022-07-23T02:17:00Z"/>
                <w:rFonts w:ascii="Times New Roman" w:hAnsi="Times New Roman" w:cs="Times New Roman"/>
                <w:sz w:val="24"/>
                <w:szCs w:val="24"/>
              </w:rPr>
            </w:pPr>
            <w:ins w:id="515"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.092</w:t>
              </w:r>
            </w:ins>
          </w:p>
        </w:tc>
      </w:tr>
      <w:tr w:rsidR="00A55F34" w:rsidRPr="00A76633" w14:paraId="01D7F935" w14:textId="77777777" w:rsidTr="00837772">
        <w:trPr>
          <w:ins w:id="516" w:author="DELL" w:date="2022-07-23T02:17:00Z"/>
        </w:trPr>
        <w:tc>
          <w:tcPr>
            <w:tcW w:w="1564" w:type="dxa"/>
          </w:tcPr>
          <w:p w14:paraId="4995E283" w14:textId="7B021F32" w:rsidR="00AF1889" w:rsidRPr="00A76633" w:rsidRDefault="00AF1889" w:rsidP="00AF1889">
            <w:pPr>
              <w:spacing w:after="0" w:line="240" w:lineRule="auto"/>
              <w:rPr>
                <w:ins w:id="517" w:author="DELL" w:date="2022-07-23T02:17:00Z"/>
                <w:rFonts w:ascii="Times New Roman" w:hAnsi="Times New Roman" w:cs="Times New Roman"/>
                <w:sz w:val="24"/>
                <w:szCs w:val="24"/>
              </w:rPr>
            </w:pPr>
            <w:ins w:id="518" w:author="DELL" w:date="2022-07-23T02:20:00Z">
              <w:r w:rsidRPr="00A76633">
                <w:rPr>
                  <w:rFonts w:ascii="Times New Roman" w:hAnsi="Times New Roman" w:cs="Times New Roman"/>
                  <w:sz w:val="24"/>
                  <w:szCs w:val="24"/>
                </w:rPr>
                <w:lastRenderedPageBreak/>
                <w:t>36-47</w:t>
              </w:r>
            </w:ins>
          </w:p>
        </w:tc>
        <w:tc>
          <w:tcPr>
            <w:tcW w:w="1250" w:type="dxa"/>
          </w:tcPr>
          <w:p w14:paraId="161F8E8A" w14:textId="3A5D97F1" w:rsidR="00AF1889" w:rsidRPr="00A76633" w:rsidRDefault="00AF1889" w:rsidP="00AF1889">
            <w:pPr>
              <w:spacing w:after="0" w:line="240" w:lineRule="auto"/>
              <w:rPr>
                <w:ins w:id="519" w:author="DELL" w:date="2022-07-23T02:17:00Z"/>
                <w:rFonts w:ascii="Times New Roman" w:hAnsi="Times New Roman" w:cs="Times New Roman"/>
                <w:sz w:val="24"/>
                <w:szCs w:val="24"/>
              </w:rPr>
            </w:pPr>
            <w:ins w:id="520" w:author="DELL" w:date="2022-07-23T02:55:00Z">
              <w:r>
                <w:rPr>
                  <w:rFonts w:ascii="Times New Roman" w:hAnsi="Times New Roman" w:cs="Times New Roman"/>
                  <w:sz w:val="24"/>
                  <w:szCs w:val="24"/>
                </w:rPr>
                <w:t>0.76 (</w:t>
              </w:r>
            </w:ins>
            <w:ins w:id="521" w:author="DELL" w:date="2022-07-23T02:56:00Z">
              <w:r>
                <w:rPr>
                  <w:rFonts w:ascii="Times New Roman" w:hAnsi="Times New Roman" w:cs="Times New Roman"/>
                  <w:sz w:val="24"/>
                  <w:szCs w:val="24"/>
                </w:rPr>
                <w:t>0.41 – 1.39)</w:t>
              </w:r>
            </w:ins>
          </w:p>
        </w:tc>
        <w:tc>
          <w:tcPr>
            <w:tcW w:w="691" w:type="dxa"/>
          </w:tcPr>
          <w:p w14:paraId="53ABFA88" w14:textId="50E7BF16" w:rsidR="00AF1889" w:rsidRPr="00A76633" w:rsidRDefault="00AF1889" w:rsidP="00AF1889">
            <w:pPr>
              <w:spacing w:after="0" w:line="240" w:lineRule="auto"/>
              <w:rPr>
                <w:ins w:id="522" w:author="DELL" w:date="2022-07-23T02:17:00Z"/>
                <w:rFonts w:ascii="Times New Roman" w:hAnsi="Times New Roman" w:cs="Times New Roman"/>
                <w:sz w:val="24"/>
                <w:szCs w:val="24"/>
              </w:rPr>
            </w:pPr>
            <w:ins w:id="523" w:author="DELL" w:date="2022-07-23T03:01:00Z">
              <w:r>
                <w:rPr>
                  <w:rFonts w:ascii="Times New Roman" w:hAnsi="Times New Roman" w:cs="Times New Roman"/>
                  <w:sz w:val="24"/>
                  <w:szCs w:val="24"/>
                </w:rPr>
                <w:t>0.373</w:t>
              </w:r>
            </w:ins>
          </w:p>
        </w:tc>
        <w:tc>
          <w:tcPr>
            <w:tcW w:w="1250" w:type="dxa"/>
          </w:tcPr>
          <w:p w14:paraId="07B7084E" w14:textId="5E127755" w:rsidR="00AF1889" w:rsidRPr="00A76633" w:rsidRDefault="00F4011D" w:rsidP="00AF1889">
            <w:pPr>
              <w:spacing w:after="0" w:line="240" w:lineRule="auto"/>
              <w:rPr>
                <w:ins w:id="524" w:author="DELL" w:date="2022-07-23T02:17:00Z"/>
                <w:rFonts w:ascii="Times New Roman" w:hAnsi="Times New Roman" w:cs="Times New Roman"/>
                <w:sz w:val="24"/>
                <w:szCs w:val="24"/>
              </w:rPr>
            </w:pPr>
            <w:ins w:id="525" w:author="DELL" w:date="2022-07-24T00:35:00Z">
              <w:r>
                <w:rPr>
                  <w:rFonts w:ascii="Times New Roman" w:hAnsi="Times New Roman" w:cs="Times New Roman"/>
                  <w:sz w:val="24"/>
                  <w:szCs w:val="24"/>
                </w:rPr>
                <w:t xml:space="preserve">0.73 </w:t>
              </w:r>
            </w:ins>
            <w:ins w:id="526" w:author="DELL" w:date="2022-07-24T00:40:00Z">
              <w:r>
                <w:rPr>
                  <w:rFonts w:ascii="Times New Roman" w:hAnsi="Times New Roman" w:cs="Times New Roman"/>
                  <w:sz w:val="24"/>
                  <w:szCs w:val="24"/>
                </w:rPr>
                <w:t>(</w:t>
              </w:r>
            </w:ins>
            <w:ins w:id="527" w:author="DELL" w:date="2022-07-24T00:35:00Z">
              <w:r>
                <w:rPr>
                  <w:rFonts w:ascii="Times New Roman" w:hAnsi="Times New Roman" w:cs="Times New Roman"/>
                  <w:sz w:val="24"/>
                  <w:szCs w:val="24"/>
                </w:rPr>
                <w:t>0.39</w:t>
              </w:r>
              <w:r w:rsidR="00AF1889" w:rsidRPr="00AF1889">
                <w:rPr>
                  <w:rFonts w:ascii="Times New Roman" w:hAnsi="Times New Roman" w:cs="Times New Roman"/>
                  <w:sz w:val="24"/>
                  <w:szCs w:val="24"/>
                </w:rPr>
                <w:t xml:space="preserve"> </w:t>
              </w:r>
            </w:ins>
            <w:ins w:id="528" w:author="DELL" w:date="2022-07-24T00:41:00Z">
              <w:r>
                <w:rPr>
                  <w:rFonts w:ascii="Times New Roman" w:hAnsi="Times New Roman" w:cs="Times New Roman"/>
                  <w:sz w:val="24"/>
                  <w:szCs w:val="24"/>
                </w:rPr>
                <w:t>-</w:t>
              </w:r>
            </w:ins>
            <w:ins w:id="529" w:author="DELL" w:date="2022-07-24T00:35:00Z">
              <w:r w:rsidR="00AF1889" w:rsidRPr="00AF1889">
                <w:rPr>
                  <w:rFonts w:ascii="Times New Roman" w:hAnsi="Times New Roman" w:cs="Times New Roman"/>
                  <w:sz w:val="24"/>
                  <w:szCs w:val="24"/>
                </w:rPr>
                <w:t xml:space="preserve"> 1.37</w:t>
              </w:r>
            </w:ins>
            <w:ins w:id="530" w:author="DELL" w:date="2022-07-24T00:41:00Z">
              <w:r>
                <w:rPr>
                  <w:rFonts w:ascii="Times New Roman" w:hAnsi="Times New Roman" w:cs="Times New Roman"/>
                  <w:sz w:val="24"/>
                  <w:szCs w:val="24"/>
                </w:rPr>
                <w:t>)</w:t>
              </w:r>
            </w:ins>
          </w:p>
        </w:tc>
        <w:tc>
          <w:tcPr>
            <w:tcW w:w="764" w:type="dxa"/>
          </w:tcPr>
          <w:p w14:paraId="13C64419" w14:textId="3482E31A" w:rsidR="00AF1889" w:rsidRPr="00A76633" w:rsidRDefault="00A55F34" w:rsidP="00AF1889">
            <w:pPr>
              <w:spacing w:after="0" w:line="240" w:lineRule="auto"/>
              <w:rPr>
                <w:ins w:id="531" w:author="DELL" w:date="2022-07-23T02:17:00Z"/>
                <w:rFonts w:ascii="Times New Roman" w:hAnsi="Times New Roman" w:cs="Times New Roman"/>
                <w:sz w:val="24"/>
                <w:szCs w:val="24"/>
              </w:rPr>
            </w:pPr>
            <w:ins w:id="532" w:author="DELL" w:date="2022-07-24T00:28:00Z">
              <w:r>
                <w:rPr>
                  <w:rFonts w:ascii="Times New Roman" w:hAnsi="Times New Roman" w:cs="Times New Roman"/>
                  <w:sz w:val="24"/>
                  <w:szCs w:val="24"/>
                </w:rPr>
                <w:t>0.331</w:t>
              </w:r>
            </w:ins>
          </w:p>
        </w:tc>
        <w:tc>
          <w:tcPr>
            <w:tcW w:w="1194" w:type="dxa"/>
          </w:tcPr>
          <w:p w14:paraId="382F298E" w14:textId="45D8BEFF" w:rsidR="00AF1889" w:rsidRPr="00A76633" w:rsidRDefault="008713C4">
            <w:pPr>
              <w:spacing w:after="0" w:line="240" w:lineRule="auto"/>
              <w:rPr>
                <w:ins w:id="533" w:author="DELL" w:date="2022-07-23T02:17:00Z"/>
                <w:rFonts w:ascii="Times New Roman" w:hAnsi="Times New Roman" w:cs="Times New Roman"/>
                <w:sz w:val="24"/>
                <w:szCs w:val="24"/>
              </w:rPr>
            </w:pPr>
            <w:ins w:id="534" w:author="DELL" w:date="2022-07-24T00:57:00Z">
              <w:r>
                <w:rPr>
                  <w:rFonts w:ascii="Times New Roman" w:hAnsi="Times New Roman" w:cs="Times New Roman"/>
                  <w:sz w:val="24"/>
                  <w:szCs w:val="24"/>
                </w:rPr>
                <w:t>0.43</w:t>
              </w:r>
              <w:r w:rsidR="00180D13" w:rsidRPr="00180D13">
                <w:rPr>
                  <w:rFonts w:ascii="Times New Roman" w:hAnsi="Times New Roman" w:cs="Times New Roman"/>
                  <w:sz w:val="24"/>
                  <w:szCs w:val="24"/>
                </w:rPr>
                <w:t xml:space="preserve"> </w:t>
              </w:r>
            </w:ins>
            <w:ins w:id="535" w:author="DELL" w:date="2022-07-24T23:11:00Z">
              <w:r>
                <w:rPr>
                  <w:rFonts w:ascii="Times New Roman" w:hAnsi="Times New Roman" w:cs="Times New Roman"/>
                  <w:sz w:val="24"/>
                  <w:szCs w:val="24"/>
                </w:rPr>
                <w:t>(</w:t>
              </w:r>
            </w:ins>
            <w:ins w:id="536" w:author="DELL" w:date="2022-07-24T00:57:00Z">
              <w:r w:rsidR="00180D13" w:rsidRPr="00180D13">
                <w:rPr>
                  <w:rFonts w:ascii="Times New Roman" w:hAnsi="Times New Roman" w:cs="Times New Roman"/>
                  <w:sz w:val="24"/>
                  <w:szCs w:val="24"/>
                </w:rPr>
                <w:t>0.16</w:t>
              </w:r>
            </w:ins>
            <w:ins w:id="537" w:author="DELL" w:date="2022-07-24T23:11:00Z">
              <w:r>
                <w:rPr>
                  <w:rFonts w:ascii="Times New Roman" w:hAnsi="Times New Roman" w:cs="Times New Roman"/>
                  <w:sz w:val="24"/>
                  <w:szCs w:val="24"/>
                </w:rPr>
                <w:t xml:space="preserve"> - </w:t>
              </w:r>
            </w:ins>
            <w:ins w:id="538" w:author="DELL" w:date="2022-07-24T00:57:00Z">
              <w:r w:rsidR="00180D13" w:rsidRPr="00180D13">
                <w:rPr>
                  <w:rFonts w:ascii="Times New Roman" w:hAnsi="Times New Roman" w:cs="Times New Roman"/>
                  <w:sz w:val="24"/>
                  <w:szCs w:val="24"/>
                </w:rPr>
                <w:t>1.17</w:t>
              </w:r>
            </w:ins>
            <w:ins w:id="539" w:author="DELL" w:date="2022-07-24T23:11:00Z">
              <w:r>
                <w:rPr>
                  <w:rFonts w:ascii="Times New Roman" w:hAnsi="Times New Roman" w:cs="Times New Roman"/>
                  <w:sz w:val="24"/>
                  <w:szCs w:val="24"/>
                </w:rPr>
                <w:t>)</w:t>
              </w:r>
            </w:ins>
          </w:p>
        </w:tc>
        <w:tc>
          <w:tcPr>
            <w:tcW w:w="764" w:type="dxa"/>
          </w:tcPr>
          <w:p w14:paraId="045A0874" w14:textId="651B01F6" w:rsidR="00AF1889" w:rsidRPr="00A76633" w:rsidRDefault="008713C4" w:rsidP="00AF1889">
            <w:pPr>
              <w:spacing w:after="0" w:line="240" w:lineRule="auto"/>
              <w:rPr>
                <w:ins w:id="540" w:author="DELL" w:date="2022-07-23T02:17:00Z"/>
                <w:rFonts w:ascii="Times New Roman" w:hAnsi="Times New Roman" w:cs="Times New Roman"/>
                <w:sz w:val="24"/>
                <w:szCs w:val="24"/>
              </w:rPr>
            </w:pPr>
            <w:ins w:id="541" w:author="DELL" w:date="2022-07-24T00:58:00Z">
              <w:r>
                <w:rPr>
                  <w:rFonts w:ascii="Times New Roman" w:hAnsi="Times New Roman" w:cs="Times New Roman"/>
                  <w:sz w:val="24"/>
                  <w:szCs w:val="24"/>
                </w:rPr>
                <w:t>0.098</w:t>
              </w:r>
            </w:ins>
          </w:p>
        </w:tc>
        <w:tc>
          <w:tcPr>
            <w:tcW w:w="1194" w:type="dxa"/>
          </w:tcPr>
          <w:p w14:paraId="0D02F1C8" w14:textId="026BB522" w:rsidR="00AF1889" w:rsidRPr="00A76633" w:rsidRDefault="0086046F">
            <w:pPr>
              <w:spacing w:after="0" w:line="240" w:lineRule="auto"/>
              <w:rPr>
                <w:ins w:id="542" w:author="DELL" w:date="2022-07-23T02:17:00Z"/>
                <w:rFonts w:ascii="Times New Roman" w:hAnsi="Times New Roman" w:cs="Times New Roman"/>
                <w:sz w:val="24"/>
                <w:szCs w:val="24"/>
              </w:rPr>
            </w:pPr>
            <w:ins w:id="543" w:author="DELL" w:date="2022-07-24T22:42:00Z">
              <w:r>
                <w:rPr>
                  <w:rFonts w:ascii="Times New Roman" w:hAnsi="Times New Roman" w:cs="Times New Roman"/>
                  <w:sz w:val="24"/>
                  <w:szCs w:val="24"/>
                </w:rPr>
                <w:t xml:space="preserve">0.39 </w:t>
              </w:r>
            </w:ins>
            <w:ins w:id="544" w:author="DELL" w:date="2022-07-24T23:55:00Z">
              <w:r>
                <w:rPr>
                  <w:rFonts w:ascii="Times New Roman" w:hAnsi="Times New Roman" w:cs="Times New Roman"/>
                  <w:sz w:val="24"/>
                  <w:szCs w:val="24"/>
                </w:rPr>
                <w:t>(</w:t>
              </w:r>
            </w:ins>
            <w:ins w:id="545" w:author="DELL" w:date="2022-07-24T22:42:00Z">
              <w:r w:rsidR="00837772" w:rsidRPr="00837772">
                <w:rPr>
                  <w:rFonts w:ascii="Times New Roman" w:hAnsi="Times New Roman" w:cs="Times New Roman"/>
                  <w:sz w:val="24"/>
                  <w:szCs w:val="24"/>
                </w:rPr>
                <w:t xml:space="preserve">0.14 </w:t>
              </w:r>
            </w:ins>
            <w:ins w:id="546" w:author="DELL" w:date="2022-07-24T23:55:00Z">
              <w:r>
                <w:rPr>
                  <w:rFonts w:ascii="Times New Roman" w:hAnsi="Times New Roman" w:cs="Times New Roman"/>
                  <w:sz w:val="24"/>
                  <w:szCs w:val="24"/>
                </w:rPr>
                <w:t>-</w:t>
              </w:r>
            </w:ins>
            <w:ins w:id="547" w:author="DELL" w:date="2022-07-24T22:42:00Z">
              <w:r w:rsidR="00837772" w:rsidRPr="00837772">
                <w:rPr>
                  <w:rFonts w:ascii="Times New Roman" w:hAnsi="Times New Roman" w:cs="Times New Roman"/>
                  <w:sz w:val="24"/>
                  <w:szCs w:val="24"/>
                </w:rPr>
                <w:t xml:space="preserve"> 1.06</w:t>
              </w:r>
            </w:ins>
            <w:ins w:id="548" w:author="DELL" w:date="2022-07-24T23:55:00Z">
              <w:r>
                <w:rPr>
                  <w:rFonts w:ascii="Times New Roman" w:hAnsi="Times New Roman" w:cs="Times New Roman"/>
                  <w:sz w:val="24"/>
                  <w:szCs w:val="24"/>
                </w:rPr>
                <w:t>)</w:t>
              </w:r>
            </w:ins>
          </w:p>
        </w:tc>
        <w:tc>
          <w:tcPr>
            <w:tcW w:w="679" w:type="dxa"/>
          </w:tcPr>
          <w:p w14:paraId="45023C81" w14:textId="24A6291E" w:rsidR="00AF1889" w:rsidRPr="00A76633" w:rsidRDefault="00602806" w:rsidP="00AF1889">
            <w:pPr>
              <w:spacing w:after="0" w:line="240" w:lineRule="auto"/>
              <w:rPr>
                <w:ins w:id="549" w:author="DELL" w:date="2022-07-23T02:17:00Z"/>
                <w:rFonts w:ascii="Times New Roman" w:hAnsi="Times New Roman" w:cs="Times New Roman"/>
                <w:sz w:val="24"/>
                <w:szCs w:val="24"/>
              </w:rPr>
            </w:pPr>
            <w:ins w:id="550"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.065</w:t>
              </w:r>
            </w:ins>
          </w:p>
        </w:tc>
      </w:tr>
      <w:tr w:rsidR="00A55F34" w:rsidRPr="00A76633" w14:paraId="2CA7EBC0" w14:textId="77777777" w:rsidTr="00837772">
        <w:trPr>
          <w:ins w:id="551" w:author="DELL" w:date="2022-07-23T02:17:00Z"/>
        </w:trPr>
        <w:tc>
          <w:tcPr>
            <w:tcW w:w="1564" w:type="dxa"/>
          </w:tcPr>
          <w:p w14:paraId="55801FA6" w14:textId="1B73CA23" w:rsidR="00AF1889" w:rsidRPr="00A76633" w:rsidRDefault="00AF1889" w:rsidP="00AF1889">
            <w:pPr>
              <w:spacing w:after="0" w:line="240" w:lineRule="auto"/>
              <w:rPr>
                <w:ins w:id="552" w:author="DELL" w:date="2022-07-23T02:17:00Z"/>
                <w:rFonts w:ascii="Times New Roman" w:hAnsi="Times New Roman" w:cs="Times New Roman"/>
                <w:sz w:val="24"/>
                <w:szCs w:val="24"/>
              </w:rPr>
            </w:pPr>
            <w:ins w:id="553" w:author="DELL" w:date="2022-07-23T02:20:00Z">
              <w:r w:rsidRPr="00A76633">
                <w:rPr>
                  <w:rFonts w:ascii="Times New Roman" w:hAnsi="Times New Roman" w:cs="Times New Roman"/>
                  <w:sz w:val="24"/>
                  <w:szCs w:val="24"/>
                </w:rPr>
                <w:t>48-59</w:t>
              </w:r>
            </w:ins>
          </w:p>
        </w:tc>
        <w:tc>
          <w:tcPr>
            <w:tcW w:w="1250" w:type="dxa"/>
          </w:tcPr>
          <w:p w14:paraId="2F4B0264" w14:textId="6A5B8CEA" w:rsidR="00AF1889" w:rsidRPr="00A76633" w:rsidRDefault="00AF1889" w:rsidP="00AF1889">
            <w:pPr>
              <w:spacing w:after="0" w:line="240" w:lineRule="auto"/>
              <w:rPr>
                <w:ins w:id="554" w:author="DELL" w:date="2022-07-23T02:17:00Z"/>
                <w:rFonts w:ascii="Times New Roman" w:hAnsi="Times New Roman" w:cs="Times New Roman"/>
                <w:sz w:val="24"/>
                <w:szCs w:val="24"/>
              </w:rPr>
            </w:pPr>
            <w:ins w:id="555" w:author="DELL" w:date="2022-07-23T02:55:00Z">
              <w:r>
                <w:rPr>
                  <w:rFonts w:ascii="Times New Roman" w:hAnsi="Times New Roman" w:cs="Times New Roman"/>
                  <w:sz w:val="24"/>
                  <w:szCs w:val="24"/>
                </w:rPr>
                <w:t xml:space="preserve">0.53 </w:t>
              </w:r>
            </w:ins>
            <w:ins w:id="556" w:author="DELL" w:date="2022-07-23T02:56:00Z">
              <w:r>
                <w:rPr>
                  <w:rFonts w:ascii="Times New Roman" w:hAnsi="Times New Roman" w:cs="Times New Roman"/>
                  <w:sz w:val="24"/>
                  <w:szCs w:val="24"/>
                </w:rPr>
                <w:t>(</w:t>
              </w:r>
            </w:ins>
            <w:ins w:id="557" w:author="DELL" w:date="2022-07-23T02:57:00Z">
              <w:r>
                <w:rPr>
                  <w:rFonts w:ascii="Times New Roman" w:hAnsi="Times New Roman" w:cs="Times New Roman"/>
                  <w:sz w:val="24"/>
                  <w:szCs w:val="24"/>
                </w:rPr>
                <w:t>0.27 – 1.01)</w:t>
              </w:r>
            </w:ins>
          </w:p>
        </w:tc>
        <w:tc>
          <w:tcPr>
            <w:tcW w:w="691" w:type="dxa"/>
          </w:tcPr>
          <w:p w14:paraId="6BA79410" w14:textId="1658C287" w:rsidR="00AF1889" w:rsidRPr="00A76633" w:rsidRDefault="00AF1889" w:rsidP="00AF1889">
            <w:pPr>
              <w:spacing w:after="0" w:line="240" w:lineRule="auto"/>
              <w:rPr>
                <w:ins w:id="558" w:author="DELL" w:date="2022-07-23T02:17:00Z"/>
                <w:rFonts w:ascii="Times New Roman" w:hAnsi="Times New Roman" w:cs="Times New Roman"/>
                <w:sz w:val="24"/>
                <w:szCs w:val="24"/>
              </w:rPr>
            </w:pPr>
            <w:ins w:id="559" w:author="DELL" w:date="2022-07-23T03:01:00Z">
              <w:r>
                <w:rPr>
                  <w:rFonts w:ascii="Times New Roman" w:hAnsi="Times New Roman" w:cs="Times New Roman"/>
                  <w:sz w:val="24"/>
                  <w:szCs w:val="24"/>
                </w:rPr>
                <w:t>0.054</w:t>
              </w:r>
            </w:ins>
          </w:p>
        </w:tc>
        <w:tc>
          <w:tcPr>
            <w:tcW w:w="1250" w:type="dxa"/>
          </w:tcPr>
          <w:p w14:paraId="16E80C92" w14:textId="651A0C73" w:rsidR="00AF1889" w:rsidRPr="00A76633" w:rsidRDefault="00AF1889" w:rsidP="00AF1889">
            <w:pPr>
              <w:spacing w:after="0" w:line="240" w:lineRule="auto"/>
              <w:rPr>
                <w:ins w:id="560" w:author="DELL" w:date="2022-07-23T02:17:00Z"/>
                <w:rFonts w:ascii="Times New Roman" w:hAnsi="Times New Roman" w:cs="Times New Roman"/>
                <w:sz w:val="24"/>
                <w:szCs w:val="24"/>
              </w:rPr>
            </w:pPr>
            <w:ins w:id="561" w:author="DELL" w:date="2022-07-24T00:35:00Z">
              <w:r w:rsidRPr="00AF1889">
                <w:rPr>
                  <w:rFonts w:ascii="Times New Roman" w:hAnsi="Times New Roman" w:cs="Times New Roman"/>
                  <w:sz w:val="24"/>
                  <w:szCs w:val="24"/>
                </w:rPr>
                <w:t>0.48</w:t>
              </w:r>
              <w:r w:rsidR="00F4011D">
                <w:rPr>
                  <w:rFonts w:ascii="Times New Roman" w:hAnsi="Times New Roman" w:cs="Times New Roman"/>
                  <w:sz w:val="24"/>
                  <w:szCs w:val="24"/>
                </w:rPr>
                <w:t xml:space="preserve"> </w:t>
              </w:r>
            </w:ins>
            <w:ins w:id="562" w:author="DELL" w:date="2022-07-24T00:41:00Z">
              <w:r w:rsidR="00F4011D">
                <w:rPr>
                  <w:rFonts w:ascii="Times New Roman" w:hAnsi="Times New Roman" w:cs="Times New Roman"/>
                  <w:sz w:val="24"/>
                  <w:szCs w:val="24"/>
                </w:rPr>
                <w:t>(</w:t>
              </w:r>
            </w:ins>
            <w:ins w:id="563" w:author="DELL" w:date="2022-07-24T00:35:00Z">
              <w:r w:rsidRPr="00AF1889">
                <w:rPr>
                  <w:rFonts w:ascii="Times New Roman" w:hAnsi="Times New Roman" w:cs="Times New Roman"/>
                  <w:sz w:val="24"/>
                  <w:szCs w:val="24"/>
                </w:rPr>
                <w:t>0.25</w:t>
              </w:r>
            </w:ins>
            <w:ins w:id="564" w:author="DELL" w:date="2022-07-24T00:41:00Z">
              <w:r w:rsidR="00F4011D">
                <w:rPr>
                  <w:rFonts w:ascii="Times New Roman" w:hAnsi="Times New Roman" w:cs="Times New Roman"/>
                  <w:sz w:val="24"/>
                  <w:szCs w:val="24"/>
                </w:rPr>
                <w:t xml:space="preserve"> -</w:t>
              </w:r>
            </w:ins>
            <w:ins w:id="565" w:author="DELL" w:date="2022-07-24T00:35:00Z">
              <w:r w:rsidRPr="00AF1889">
                <w:rPr>
                  <w:rFonts w:ascii="Times New Roman" w:hAnsi="Times New Roman" w:cs="Times New Roman"/>
                  <w:sz w:val="24"/>
                  <w:szCs w:val="24"/>
                </w:rPr>
                <w:t xml:space="preserve"> 0.94</w:t>
              </w:r>
            </w:ins>
            <w:ins w:id="566" w:author="DELL" w:date="2022-07-24T00:41:00Z">
              <w:r w:rsidR="00F4011D">
                <w:rPr>
                  <w:rFonts w:ascii="Times New Roman" w:hAnsi="Times New Roman" w:cs="Times New Roman"/>
                  <w:sz w:val="24"/>
                  <w:szCs w:val="24"/>
                </w:rPr>
                <w:t>)</w:t>
              </w:r>
            </w:ins>
          </w:p>
        </w:tc>
        <w:tc>
          <w:tcPr>
            <w:tcW w:w="764" w:type="dxa"/>
          </w:tcPr>
          <w:p w14:paraId="5F370019" w14:textId="02CF92C4" w:rsidR="00AF1889" w:rsidRPr="00A76633" w:rsidRDefault="00A55F34" w:rsidP="00AF1889">
            <w:pPr>
              <w:spacing w:after="0" w:line="240" w:lineRule="auto"/>
              <w:rPr>
                <w:ins w:id="567" w:author="DELL" w:date="2022-07-23T02:17:00Z"/>
                <w:rFonts w:ascii="Times New Roman" w:hAnsi="Times New Roman" w:cs="Times New Roman"/>
                <w:sz w:val="24"/>
                <w:szCs w:val="24"/>
              </w:rPr>
            </w:pPr>
            <w:ins w:id="568" w:author="DELL" w:date="2022-07-24T00:28:00Z">
              <w:r>
                <w:rPr>
                  <w:rFonts w:ascii="Times New Roman" w:hAnsi="Times New Roman" w:cs="Times New Roman"/>
                  <w:sz w:val="24"/>
                  <w:szCs w:val="24"/>
                </w:rPr>
                <w:t>0.03</w:t>
              </w:r>
            </w:ins>
            <w:ins w:id="569" w:author="DELL" w:date="2022-07-24T23:05:00Z">
              <w:r>
                <w:rPr>
                  <w:rFonts w:ascii="Times New Roman" w:hAnsi="Times New Roman" w:cs="Times New Roman"/>
                  <w:sz w:val="24"/>
                  <w:szCs w:val="24"/>
                </w:rPr>
                <w:t>1</w:t>
              </w:r>
            </w:ins>
            <w:ins w:id="570" w:author="DELL" w:date="2022-07-24T00:28:00Z">
              <w:r w:rsidR="00AF1889" w:rsidRPr="00AF1889">
                <w:rPr>
                  <w:rFonts w:ascii="Times New Roman" w:hAnsi="Times New Roman" w:cs="Times New Roman"/>
                  <w:sz w:val="24"/>
                  <w:szCs w:val="24"/>
                </w:rPr>
                <w:t>*</w:t>
              </w:r>
            </w:ins>
          </w:p>
        </w:tc>
        <w:tc>
          <w:tcPr>
            <w:tcW w:w="1194" w:type="dxa"/>
          </w:tcPr>
          <w:p w14:paraId="5C0BAEB9" w14:textId="5193588F" w:rsidR="00AF1889" w:rsidRPr="00A76633" w:rsidRDefault="00180D13">
            <w:pPr>
              <w:spacing w:after="0" w:line="240" w:lineRule="auto"/>
              <w:rPr>
                <w:ins w:id="571" w:author="DELL" w:date="2022-07-23T02:17:00Z"/>
                <w:rFonts w:ascii="Times New Roman" w:hAnsi="Times New Roman" w:cs="Times New Roman"/>
                <w:sz w:val="24"/>
                <w:szCs w:val="24"/>
              </w:rPr>
            </w:pPr>
            <w:ins w:id="572" w:author="DELL" w:date="2022-07-24T00:57:00Z">
              <w:r w:rsidRPr="00180D13">
                <w:rPr>
                  <w:rFonts w:ascii="Times New Roman" w:hAnsi="Times New Roman" w:cs="Times New Roman"/>
                  <w:sz w:val="24"/>
                  <w:szCs w:val="24"/>
                </w:rPr>
                <w:t xml:space="preserve">0.30 </w:t>
              </w:r>
            </w:ins>
            <w:ins w:id="573" w:author="DELL" w:date="2022-07-24T23:11:00Z">
              <w:r w:rsidR="008713C4">
                <w:rPr>
                  <w:rFonts w:ascii="Times New Roman" w:hAnsi="Times New Roman" w:cs="Times New Roman"/>
                  <w:sz w:val="24"/>
                  <w:szCs w:val="24"/>
                </w:rPr>
                <w:t>(</w:t>
              </w:r>
            </w:ins>
            <w:ins w:id="574" w:author="DELL" w:date="2022-07-24T00:57:00Z">
              <w:r w:rsidRPr="00180D13">
                <w:rPr>
                  <w:rFonts w:ascii="Times New Roman" w:hAnsi="Times New Roman" w:cs="Times New Roman"/>
                  <w:sz w:val="24"/>
                  <w:szCs w:val="24"/>
                </w:rPr>
                <w:t>0.13</w:t>
              </w:r>
            </w:ins>
            <w:ins w:id="575" w:author="DELL" w:date="2022-07-24T23:11:00Z">
              <w:r w:rsidR="008713C4">
                <w:rPr>
                  <w:rFonts w:ascii="Times New Roman" w:hAnsi="Times New Roman" w:cs="Times New Roman"/>
                  <w:sz w:val="24"/>
                  <w:szCs w:val="24"/>
                </w:rPr>
                <w:t xml:space="preserve"> -</w:t>
              </w:r>
            </w:ins>
            <w:ins w:id="576" w:author="DELL" w:date="2022-07-24T23:12:00Z">
              <w:r w:rsidR="008713C4">
                <w:rPr>
                  <w:rFonts w:ascii="Times New Roman" w:hAnsi="Times New Roman" w:cs="Times New Roman"/>
                  <w:sz w:val="24"/>
                  <w:szCs w:val="24"/>
                </w:rPr>
                <w:t xml:space="preserve"> </w:t>
              </w:r>
            </w:ins>
            <w:ins w:id="577" w:author="DELL" w:date="2022-07-24T00:57:00Z">
              <w:r w:rsidRPr="00180D13">
                <w:rPr>
                  <w:rFonts w:ascii="Times New Roman" w:hAnsi="Times New Roman" w:cs="Times New Roman"/>
                  <w:sz w:val="24"/>
                  <w:szCs w:val="24"/>
                </w:rPr>
                <w:t>0.70</w:t>
              </w:r>
            </w:ins>
            <w:ins w:id="578" w:author="DELL" w:date="2022-07-24T23:12:00Z">
              <w:r w:rsidR="008713C4">
                <w:rPr>
                  <w:rFonts w:ascii="Times New Roman" w:hAnsi="Times New Roman" w:cs="Times New Roman"/>
                  <w:sz w:val="24"/>
                  <w:szCs w:val="24"/>
                </w:rPr>
                <w:t>)</w:t>
              </w:r>
            </w:ins>
          </w:p>
        </w:tc>
        <w:tc>
          <w:tcPr>
            <w:tcW w:w="764" w:type="dxa"/>
          </w:tcPr>
          <w:p w14:paraId="473AE1C6" w14:textId="4E85F5B1" w:rsidR="00AF1889" w:rsidRPr="00A76633" w:rsidRDefault="008713C4" w:rsidP="00AF1889">
            <w:pPr>
              <w:spacing w:after="0" w:line="240" w:lineRule="auto"/>
              <w:rPr>
                <w:ins w:id="579" w:author="DELL" w:date="2022-07-23T02:17:00Z"/>
                <w:rFonts w:ascii="Times New Roman" w:hAnsi="Times New Roman" w:cs="Times New Roman"/>
                <w:sz w:val="24"/>
                <w:szCs w:val="24"/>
              </w:rPr>
            </w:pPr>
            <w:ins w:id="580" w:author="DELL" w:date="2022-07-24T00:58:00Z">
              <w:r>
                <w:rPr>
                  <w:rFonts w:ascii="Times New Roman" w:hAnsi="Times New Roman" w:cs="Times New Roman"/>
                  <w:sz w:val="24"/>
                  <w:szCs w:val="24"/>
                </w:rPr>
                <w:t>0.006</w:t>
              </w:r>
              <w:r w:rsidR="00180D13" w:rsidRPr="00180D13">
                <w:rPr>
                  <w:rFonts w:ascii="Times New Roman" w:hAnsi="Times New Roman" w:cs="Times New Roman"/>
                  <w:sz w:val="24"/>
                  <w:szCs w:val="24"/>
                </w:rPr>
                <w:t>**</w:t>
              </w:r>
            </w:ins>
          </w:p>
        </w:tc>
        <w:tc>
          <w:tcPr>
            <w:tcW w:w="1194" w:type="dxa"/>
          </w:tcPr>
          <w:p w14:paraId="38F4385B" w14:textId="324B0AA2" w:rsidR="00AF1889" w:rsidRPr="00A76633" w:rsidRDefault="0086046F">
            <w:pPr>
              <w:spacing w:after="0" w:line="240" w:lineRule="auto"/>
              <w:rPr>
                <w:ins w:id="581" w:author="DELL" w:date="2022-07-23T02:17:00Z"/>
                <w:rFonts w:ascii="Times New Roman" w:hAnsi="Times New Roman" w:cs="Times New Roman"/>
                <w:sz w:val="24"/>
                <w:szCs w:val="24"/>
              </w:rPr>
            </w:pPr>
            <w:ins w:id="582" w:author="DELL" w:date="2022-07-24T22:42:00Z">
              <w:r>
                <w:rPr>
                  <w:rFonts w:ascii="Times New Roman" w:hAnsi="Times New Roman" w:cs="Times New Roman"/>
                  <w:sz w:val="24"/>
                  <w:szCs w:val="24"/>
                </w:rPr>
                <w:t xml:space="preserve">0.23 </w:t>
              </w:r>
            </w:ins>
            <w:ins w:id="583" w:author="DELL" w:date="2022-07-24T23:55:00Z">
              <w:r>
                <w:rPr>
                  <w:rFonts w:ascii="Times New Roman" w:hAnsi="Times New Roman" w:cs="Times New Roman"/>
                  <w:sz w:val="24"/>
                  <w:szCs w:val="24"/>
                </w:rPr>
                <w:t>(</w:t>
              </w:r>
            </w:ins>
            <w:ins w:id="584" w:author="DELL" w:date="2022-07-24T22:42:00Z">
              <w:r w:rsidR="00837772" w:rsidRPr="00837772">
                <w:rPr>
                  <w:rFonts w:ascii="Times New Roman" w:hAnsi="Times New Roman" w:cs="Times New Roman"/>
                  <w:sz w:val="24"/>
                  <w:szCs w:val="24"/>
                </w:rPr>
                <w:t xml:space="preserve">0.09 </w:t>
              </w:r>
            </w:ins>
            <w:ins w:id="585" w:author="DELL" w:date="2022-07-24T23:55:00Z">
              <w:r>
                <w:rPr>
                  <w:rFonts w:ascii="Times New Roman" w:hAnsi="Times New Roman" w:cs="Times New Roman"/>
                  <w:sz w:val="24"/>
                  <w:szCs w:val="24"/>
                </w:rPr>
                <w:t>-</w:t>
              </w:r>
            </w:ins>
            <w:ins w:id="586" w:author="DELL" w:date="2022-07-24T22:42:00Z">
              <w:r w:rsidR="00837772" w:rsidRPr="00837772">
                <w:rPr>
                  <w:rFonts w:ascii="Times New Roman" w:hAnsi="Times New Roman" w:cs="Times New Roman"/>
                  <w:sz w:val="24"/>
                  <w:szCs w:val="24"/>
                </w:rPr>
                <w:t xml:space="preserve"> 0.57</w:t>
              </w:r>
            </w:ins>
            <w:ins w:id="587" w:author="DELL" w:date="2022-07-24T23:55:00Z">
              <w:r>
                <w:rPr>
                  <w:rFonts w:ascii="Times New Roman" w:hAnsi="Times New Roman" w:cs="Times New Roman"/>
                  <w:sz w:val="24"/>
                  <w:szCs w:val="24"/>
                </w:rPr>
                <w:t>)</w:t>
              </w:r>
            </w:ins>
          </w:p>
        </w:tc>
        <w:tc>
          <w:tcPr>
            <w:tcW w:w="679" w:type="dxa"/>
          </w:tcPr>
          <w:p w14:paraId="0C22C338" w14:textId="2E148734" w:rsidR="00AF1889" w:rsidRPr="00A76633" w:rsidRDefault="00602806" w:rsidP="00AF1889">
            <w:pPr>
              <w:spacing w:after="0" w:line="240" w:lineRule="auto"/>
              <w:rPr>
                <w:ins w:id="588" w:author="DELL" w:date="2022-07-23T02:17:00Z"/>
                <w:rFonts w:ascii="Times New Roman" w:hAnsi="Times New Roman" w:cs="Times New Roman"/>
                <w:sz w:val="24"/>
                <w:szCs w:val="24"/>
              </w:rPr>
            </w:pPr>
            <w:ins w:id="589"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.001</w:t>
              </w:r>
              <w:r w:rsidRPr="00602806">
                <w:rPr>
                  <w:rFonts w:ascii="Times New Roman" w:hAnsi="Times New Roman" w:cs="Times New Roman"/>
                  <w:sz w:val="24"/>
                  <w:szCs w:val="24"/>
                </w:rPr>
                <w:t>**</w:t>
              </w:r>
            </w:ins>
          </w:p>
        </w:tc>
      </w:tr>
      <w:tr w:rsidR="00A55F34" w:rsidRPr="00A76633" w14:paraId="4ED96B5F" w14:textId="77777777" w:rsidTr="00837772">
        <w:trPr>
          <w:ins w:id="590" w:author="DELL" w:date="2022-07-23T02:17:00Z"/>
        </w:trPr>
        <w:tc>
          <w:tcPr>
            <w:tcW w:w="1564" w:type="dxa"/>
          </w:tcPr>
          <w:p w14:paraId="410BE543" w14:textId="441E55B0" w:rsidR="00AF1889" w:rsidRPr="00A76633" w:rsidRDefault="00AF1889" w:rsidP="00AF1889">
            <w:pPr>
              <w:spacing w:after="0" w:line="240" w:lineRule="auto"/>
              <w:rPr>
                <w:ins w:id="591" w:author="DELL" w:date="2022-07-23T02:17:00Z"/>
                <w:rFonts w:ascii="Times New Roman" w:hAnsi="Times New Roman" w:cs="Times New Roman"/>
                <w:sz w:val="24"/>
                <w:szCs w:val="24"/>
              </w:rPr>
            </w:pPr>
            <w:ins w:id="592" w:author="DELL" w:date="2022-07-23T02:20:00Z">
              <w:r w:rsidRPr="00A76633">
                <w:rPr>
                  <w:rFonts w:ascii="Times New Roman" w:hAnsi="Times New Roman" w:cs="Times New Roman"/>
                  <w:sz w:val="24"/>
                  <w:szCs w:val="24"/>
                </w:rPr>
                <w:t>Sex</w:t>
              </w:r>
            </w:ins>
          </w:p>
        </w:tc>
        <w:tc>
          <w:tcPr>
            <w:tcW w:w="1250" w:type="dxa"/>
          </w:tcPr>
          <w:p w14:paraId="0067243E" w14:textId="77777777" w:rsidR="00AF1889" w:rsidRPr="00A76633" w:rsidRDefault="00AF1889" w:rsidP="00AF1889">
            <w:pPr>
              <w:spacing w:after="0" w:line="240" w:lineRule="auto"/>
              <w:rPr>
                <w:ins w:id="593" w:author="DELL" w:date="2022-07-23T02:17:00Z"/>
                <w:rFonts w:ascii="Times New Roman" w:hAnsi="Times New Roman" w:cs="Times New Roman"/>
                <w:sz w:val="24"/>
                <w:szCs w:val="24"/>
              </w:rPr>
            </w:pPr>
          </w:p>
        </w:tc>
        <w:tc>
          <w:tcPr>
            <w:tcW w:w="691" w:type="dxa"/>
          </w:tcPr>
          <w:p w14:paraId="0FE61D64" w14:textId="77777777" w:rsidR="00AF1889" w:rsidRPr="00A76633" w:rsidRDefault="00AF1889" w:rsidP="00AF1889">
            <w:pPr>
              <w:spacing w:after="0" w:line="240" w:lineRule="auto"/>
              <w:rPr>
                <w:ins w:id="594" w:author="DELL" w:date="2022-07-23T02:17:00Z"/>
                <w:rFonts w:ascii="Times New Roman" w:hAnsi="Times New Roman" w:cs="Times New Roman"/>
                <w:sz w:val="24"/>
                <w:szCs w:val="24"/>
              </w:rPr>
            </w:pPr>
          </w:p>
        </w:tc>
        <w:tc>
          <w:tcPr>
            <w:tcW w:w="1250" w:type="dxa"/>
          </w:tcPr>
          <w:p w14:paraId="0A024805" w14:textId="77777777" w:rsidR="00AF1889" w:rsidRPr="00A76633" w:rsidRDefault="00AF1889" w:rsidP="00AF1889">
            <w:pPr>
              <w:spacing w:after="0" w:line="240" w:lineRule="auto"/>
              <w:rPr>
                <w:ins w:id="595" w:author="DELL" w:date="2022-07-23T02:17:00Z"/>
                <w:rFonts w:ascii="Times New Roman" w:hAnsi="Times New Roman" w:cs="Times New Roman"/>
                <w:sz w:val="24"/>
                <w:szCs w:val="24"/>
              </w:rPr>
            </w:pPr>
          </w:p>
        </w:tc>
        <w:tc>
          <w:tcPr>
            <w:tcW w:w="764" w:type="dxa"/>
          </w:tcPr>
          <w:p w14:paraId="14919CA0" w14:textId="77777777" w:rsidR="00AF1889" w:rsidRPr="00A76633" w:rsidRDefault="00AF1889" w:rsidP="00AF1889">
            <w:pPr>
              <w:spacing w:after="0" w:line="240" w:lineRule="auto"/>
              <w:rPr>
                <w:ins w:id="596" w:author="DELL" w:date="2022-07-23T02:17:00Z"/>
                <w:rFonts w:ascii="Times New Roman" w:hAnsi="Times New Roman" w:cs="Times New Roman"/>
                <w:sz w:val="24"/>
                <w:szCs w:val="24"/>
              </w:rPr>
            </w:pPr>
          </w:p>
        </w:tc>
        <w:tc>
          <w:tcPr>
            <w:tcW w:w="1194" w:type="dxa"/>
          </w:tcPr>
          <w:p w14:paraId="313263A0" w14:textId="77777777" w:rsidR="00AF1889" w:rsidRPr="00A76633" w:rsidRDefault="00AF1889" w:rsidP="00AF1889">
            <w:pPr>
              <w:spacing w:after="0" w:line="240" w:lineRule="auto"/>
              <w:rPr>
                <w:ins w:id="597" w:author="DELL" w:date="2022-07-23T02:17:00Z"/>
                <w:rFonts w:ascii="Times New Roman" w:hAnsi="Times New Roman" w:cs="Times New Roman"/>
                <w:sz w:val="24"/>
                <w:szCs w:val="24"/>
              </w:rPr>
            </w:pPr>
          </w:p>
        </w:tc>
        <w:tc>
          <w:tcPr>
            <w:tcW w:w="764" w:type="dxa"/>
          </w:tcPr>
          <w:p w14:paraId="7524B151" w14:textId="77777777" w:rsidR="00AF1889" w:rsidRPr="00A76633" w:rsidRDefault="00AF1889" w:rsidP="00AF1889">
            <w:pPr>
              <w:spacing w:after="0" w:line="240" w:lineRule="auto"/>
              <w:rPr>
                <w:ins w:id="598" w:author="DELL" w:date="2022-07-23T02:17:00Z"/>
                <w:rFonts w:ascii="Times New Roman" w:hAnsi="Times New Roman" w:cs="Times New Roman"/>
                <w:sz w:val="24"/>
                <w:szCs w:val="24"/>
              </w:rPr>
            </w:pPr>
          </w:p>
        </w:tc>
        <w:tc>
          <w:tcPr>
            <w:tcW w:w="1194" w:type="dxa"/>
          </w:tcPr>
          <w:p w14:paraId="1BB36BAF" w14:textId="77777777" w:rsidR="00AF1889" w:rsidRPr="00A76633" w:rsidRDefault="00AF1889" w:rsidP="00AF1889">
            <w:pPr>
              <w:spacing w:after="0" w:line="240" w:lineRule="auto"/>
              <w:rPr>
                <w:ins w:id="599" w:author="DELL" w:date="2022-07-23T02:17:00Z"/>
                <w:rFonts w:ascii="Times New Roman" w:hAnsi="Times New Roman" w:cs="Times New Roman"/>
                <w:sz w:val="24"/>
                <w:szCs w:val="24"/>
              </w:rPr>
            </w:pPr>
          </w:p>
        </w:tc>
        <w:tc>
          <w:tcPr>
            <w:tcW w:w="679" w:type="dxa"/>
          </w:tcPr>
          <w:p w14:paraId="4D36EAC5" w14:textId="77777777" w:rsidR="00AF1889" w:rsidRPr="00A76633" w:rsidRDefault="00AF1889" w:rsidP="00AF1889">
            <w:pPr>
              <w:spacing w:after="0" w:line="240" w:lineRule="auto"/>
              <w:rPr>
                <w:ins w:id="600" w:author="DELL" w:date="2022-07-23T02:17:00Z"/>
                <w:rFonts w:ascii="Times New Roman" w:hAnsi="Times New Roman" w:cs="Times New Roman"/>
                <w:sz w:val="24"/>
                <w:szCs w:val="24"/>
              </w:rPr>
            </w:pPr>
          </w:p>
        </w:tc>
      </w:tr>
      <w:tr w:rsidR="00A55F34" w:rsidRPr="00A76633" w14:paraId="04F59E34" w14:textId="77777777" w:rsidTr="00837772">
        <w:trPr>
          <w:ins w:id="601" w:author="DELL" w:date="2022-07-23T02:17:00Z"/>
        </w:trPr>
        <w:tc>
          <w:tcPr>
            <w:tcW w:w="1564" w:type="dxa"/>
          </w:tcPr>
          <w:p w14:paraId="05F8F342" w14:textId="5ACA2AE3" w:rsidR="00AF1889" w:rsidRPr="00A76633" w:rsidRDefault="00AF1889" w:rsidP="00AF1889">
            <w:pPr>
              <w:spacing w:after="0" w:line="240" w:lineRule="auto"/>
              <w:rPr>
                <w:ins w:id="602" w:author="DELL" w:date="2022-07-23T02:17:00Z"/>
                <w:rFonts w:ascii="Times New Roman" w:hAnsi="Times New Roman" w:cs="Times New Roman"/>
                <w:sz w:val="24"/>
                <w:szCs w:val="24"/>
              </w:rPr>
            </w:pPr>
            <w:ins w:id="603" w:author="DELL" w:date="2022-07-23T02:20:00Z">
              <w:r w:rsidRPr="00A76633">
                <w:rPr>
                  <w:rFonts w:ascii="Times New Roman" w:hAnsi="Times New Roman" w:cs="Times New Roman"/>
                  <w:sz w:val="24"/>
                  <w:szCs w:val="24"/>
                </w:rPr>
                <w:t>Male</w:t>
              </w:r>
            </w:ins>
          </w:p>
        </w:tc>
        <w:tc>
          <w:tcPr>
            <w:tcW w:w="1250" w:type="dxa"/>
          </w:tcPr>
          <w:p w14:paraId="3A98D2FD" w14:textId="6C74A4FC" w:rsidR="00AF1889" w:rsidRPr="00A76633" w:rsidRDefault="00AF1889" w:rsidP="00AF1889">
            <w:pPr>
              <w:spacing w:after="0" w:line="240" w:lineRule="auto"/>
              <w:rPr>
                <w:ins w:id="604" w:author="DELL" w:date="2022-07-23T02:17:00Z"/>
                <w:rFonts w:ascii="Times New Roman" w:hAnsi="Times New Roman" w:cs="Times New Roman"/>
                <w:sz w:val="24"/>
                <w:szCs w:val="24"/>
              </w:rPr>
            </w:pPr>
            <w:ins w:id="605" w:author="DELL" w:date="2022-07-23T03:02:00Z">
              <w:r w:rsidRPr="00A76633">
                <w:rPr>
                  <w:rFonts w:ascii="Times New Roman" w:hAnsi="Times New Roman" w:cs="Times New Roman"/>
                  <w:sz w:val="24"/>
                  <w:szCs w:val="24"/>
                </w:rPr>
                <w:t>Reference</w:t>
              </w:r>
            </w:ins>
          </w:p>
        </w:tc>
        <w:tc>
          <w:tcPr>
            <w:tcW w:w="691" w:type="dxa"/>
          </w:tcPr>
          <w:p w14:paraId="13E30D9A" w14:textId="77777777" w:rsidR="00AF1889" w:rsidRPr="00A76633" w:rsidRDefault="00AF1889" w:rsidP="00AF1889">
            <w:pPr>
              <w:spacing w:after="0" w:line="240" w:lineRule="auto"/>
              <w:rPr>
                <w:ins w:id="606" w:author="DELL" w:date="2022-07-23T02:17:00Z"/>
                <w:rFonts w:ascii="Times New Roman" w:hAnsi="Times New Roman" w:cs="Times New Roman"/>
                <w:sz w:val="24"/>
                <w:szCs w:val="24"/>
              </w:rPr>
            </w:pPr>
          </w:p>
        </w:tc>
        <w:tc>
          <w:tcPr>
            <w:tcW w:w="1250" w:type="dxa"/>
          </w:tcPr>
          <w:p w14:paraId="088D90AF" w14:textId="51EA410C" w:rsidR="00AF1889" w:rsidRPr="00A76633" w:rsidRDefault="00AF1889" w:rsidP="00AF1889">
            <w:pPr>
              <w:spacing w:after="0" w:line="240" w:lineRule="auto"/>
              <w:rPr>
                <w:ins w:id="607" w:author="DELL" w:date="2022-07-23T02:17:00Z"/>
                <w:rFonts w:ascii="Times New Roman" w:hAnsi="Times New Roman" w:cs="Times New Roman"/>
                <w:sz w:val="24"/>
                <w:szCs w:val="24"/>
              </w:rPr>
            </w:pPr>
            <w:ins w:id="608" w:author="DELL" w:date="2022-07-23T03:02:00Z">
              <w:r w:rsidRPr="00A76633">
                <w:rPr>
                  <w:rFonts w:ascii="Times New Roman" w:hAnsi="Times New Roman" w:cs="Times New Roman"/>
                  <w:sz w:val="24"/>
                  <w:szCs w:val="24"/>
                </w:rPr>
                <w:t>Reference</w:t>
              </w:r>
            </w:ins>
          </w:p>
        </w:tc>
        <w:tc>
          <w:tcPr>
            <w:tcW w:w="764" w:type="dxa"/>
          </w:tcPr>
          <w:p w14:paraId="39F444D8" w14:textId="77777777" w:rsidR="00AF1889" w:rsidRPr="00A76633" w:rsidRDefault="00AF1889" w:rsidP="00AF1889">
            <w:pPr>
              <w:spacing w:after="0" w:line="240" w:lineRule="auto"/>
              <w:rPr>
                <w:ins w:id="609" w:author="DELL" w:date="2022-07-23T02:17:00Z"/>
                <w:rFonts w:ascii="Times New Roman" w:hAnsi="Times New Roman" w:cs="Times New Roman"/>
                <w:sz w:val="24"/>
                <w:szCs w:val="24"/>
              </w:rPr>
            </w:pPr>
          </w:p>
        </w:tc>
        <w:tc>
          <w:tcPr>
            <w:tcW w:w="1194" w:type="dxa"/>
          </w:tcPr>
          <w:p w14:paraId="6B01DFF1" w14:textId="22CE399C" w:rsidR="00AF1889" w:rsidRPr="00A76633" w:rsidRDefault="00AF1889" w:rsidP="00AF1889">
            <w:pPr>
              <w:spacing w:after="0" w:line="240" w:lineRule="auto"/>
              <w:rPr>
                <w:ins w:id="610" w:author="DELL" w:date="2022-07-23T02:17:00Z"/>
                <w:rFonts w:ascii="Times New Roman" w:hAnsi="Times New Roman" w:cs="Times New Roman"/>
                <w:sz w:val="24"/>
                <w:szCs w:val="24"/>
              </w:rPr>
            </w:pPr>
            <w:ins w:id="611" w:author="DELL" w:date="2022-07-23T03:02:00Z">
              <w:r w:rsidRPr="00A76633">
                <w:rPr>
                  <w:rFonts w:ascii="Times New Roman" w:hAnsi="Times New Roman" w:cs="Times New Roman"/>
                  <w:sz w:val="24"/>
                  <w:szCs w:val="24"/>
                </w:rPr>
                <w:t>Reference</w:t>
              </w:r>
            </w:ins>
          </w:p>
        </w:tc>
        <w:tc>
          <w:tcPr>
            <w:tcW w:w="764" w:type="dxa"/>
          </w:tcPr>
          <w:p w14:paraId="41F919B6" w14:textId="77777777" w:rsidR="00AF1889" w:rsidRPr="00A76633" w:rsidRDefault="00AF1889" w:rsidP="00AF1889">
            <w:pPr>
              <w:spacing w:after="0" w:line="240" w:lineRule="auto"/>
              <w:rPr>
                <w:ins w:id="612" w:author="DELL" w:date="2022-07-23T02:17:00Z"/>
                <w:rFonts w:ascii="Times New Roman" w:hAnsi="Times New Roman" w:cs="Times New Roman"/>
                <w:sz w:val="24"/>
                <w:szCs w:val="24"/>
              </w:rPr>
            </w:pPr>
          </w:p>
        </w:tc>
        <w:tc>
          <w:tcPr>
            <w:tcW w:w="1194" w:type="dxa"/>
          </w:tcPr>
          <w:p w14:paraId="0C5C2A05" w14:textId="5C84DDC0" w:rsidR="00AF1889" w:rsidRPr="00A76633" w:rsidRDefault="00AF1889" w:rsidP="00AF1889">
            <w:pPr>
              <w:spacing w:after="0" w:line="240" w:lineRule="auto"/>
              <w:rPr>
                <w:ins w:id="613" w:author="DELL" w:date="2022-07-23T02:17:00Z"/>
                <w:rFonts w:ascii="Times New Roman" w:hAnsi="Times New Roman" w:cs="Times New Roman"/>
                <w:sz w:val="24"/>
                <w:szCs w:val="24"/>
              </w:rPr>
            </w:pPr>
            <w:ins w:id="614" w:author="DELL" w:date="2022-07-23T03:02:00Z">
              <w:r w:rsidRPr="00A76633">
                <w:rPr>
                  <w:rFonts w:ascii="Times New Roman" w:hAnsi="Times New Roman" w:cs="Times New Roman"/>
                  <w:sz w:val="24"/>
                  <w:szCs w:val="24"/>
                </w:rPr>
                <w:t>Reference</w:t>
              </w:r>
            </w:ins>
          </w:p>
        </w:tc>
        <w:tc>
          <w:tcPr>
            <w:tcW w:w="679" w:type="dxa"/>
          </w:tcPr>
          <w:p w14:paraId="46C4BF8F" w14:textId="77777777" w:rsidR="00AF1889" w:rsidRPr="00A76633" w:rsidRDefault="00AF1889" w:rsidP="00AF1889">
            <w:pPr>
              <w:spacing w:after="0" w:line="240" w:lineRule="auto"/>
              <w:rPr>
                <w:ins w:id="615" w:author="DELL" w:date="2022-07-23T02:17:00Z"/>
                <w:rFonts w:ascii="Times New Roman" w:hAnsi="Times New Roman" w:cs="Times New Roman"/>
                <w:sz w:val="24"/>
                <w:szCs w:val="24"/>
              </w:rPr>
            </w:pPr>
          </w:p>
        </w:tc>
      </w:tr>
      <w:tr w:rsidR="00A55F34" w:rsidRPr="00A76633" w14:paraId="7327EF8F" w14:textId="77777777" w:rsidTr="00837772">
        <w:trPr>
          <w:ins w:id="616" w:author="DELL" w:date="2022-07-23T02:17:00Z"/>
        </w:trPr>
        <w:tc>
          <w:tcPr>
            <w:tcW w:w="1564" w:type="dxa"/>
          </w:tcPr>
          <w:p w14:paraId="5DC2EEC8" w14:textId="18DC1A2A" w:rsidR="00AF1889" w:rsidRPr="00A76633" w:rsidRDefault="00AF1889" w:rsidP="00AF1889">
            <w:pPr>
              <w:spacing w:after="0" w:line="240" w:lineRule="auto"/>
              <w:rPr>
                <w:ins w:id="617" w:author="DELL" w:date="2022-07-23T02:17:00Z"/>
                <w:rFonts w:ascii="Times New Roman" w:hAnsi="Times New Roman" w:cs="Times New Roman"/>
                <w:sz w:val="24"/>
                <w:szCs w:val="24"/>
              </w:rPr>
            </w:pPr>
            <w:ins w:id="618" w:author="DELL" w:date="2022-07-23T02:20:00Z">
              <w:r w:rsidRPr="00A76633">
                <w:rPr>
                  <w:rFonts w:ascii="Times New Roman" w:hAnsi="Times New Roman" w:cs="Times New Roman"/>
                  <w:sz w:val="24"/>
                  <w:szCs w:val="24"/>
                </w:rPr>
                <w:t>Female</w:t>
              </w:r>
            </w:ins>
          </w:p>
        </w:tc>
        <w:tc>
          <w:tcPr>
            <w:tcW w:w="1250" w:type="dxa"/>
          </w:tcPr>
          <w:p w14:paraId="1A4F49D9" w14:textId="001B6B28" w:rsidR="00AF1889" w:rsidRPr="00A76633" w:rsidRDefault="00AF1889" w:rsidP="00AF1889">
            <w:pPr>
              <w:spacing w:after="0" w:line="240" w:lineRule="auto"/>
              <w:rPr>
                <w:ins w:id="619" w:author="DELL" w:date="2022-07-23T02:17:00Z"/>
                <w:rFonts w:ascii="Times New Roman" w:hAnsi="Times New Roman" w:cs="Times New Roman"/>
                <w:sz w:val="24"/>
                <w:szCs w:val="24"/>
              </w:rPr>
            </w:pPr>
            <w:ins w:id="620" w:author="DELL" w:date="2022-07-23T03:02:00Z">
              <w:r>
                <w:rPr>
                  <w:rFonts w:ascii="Times New Roman" w:hAnsi="Times New Roman" w:cs="Times New Roman"/>
                  <w:sz w:val="24"/>
                  <w:szCs w:val="24"/>
                </w:rPr>
                <w:t>1.02 (0.71 – 1.45)</w:t>
              </w:r>
            </w:ins>
          </w:p>
        </w:tc>
        <w:tc>
          <w:tcPr>
            <w:tcW w:w="691" w:type="dxa"/>
          </w:tcPr>
          <w:p w14:paraId="6ED0BF7A" w14:textId="0733031A" w:rsidR="00AF1889" w:rsidRPr="00A76633" w:rsidRDefault="00AF1889" w:rsidP="00AF1889">
            <w:pPr>
              <w:spacing w:after="0" w:line="240" w:lineRule="auto"/>
              <w:rPr>
                <w:ins w:id="621" w:author="DELL" w:date="2022-07-23T02:17:00Z"/>
                <w:rFonts w:ascii="Times New Roman" w:hAnsi="Times New Roman" w:cs="Times New Roman"/>
                <w:sz w:val="24"/>
                <w:szCs w:val="24"/>
              </w:rPr>
            </w:pPr>
            <w:ins w:id="622" w:author="DELL" w:date="2022-07-23T03:02:00Z">
              <w:r>
                <w:rPr>
                  <w:rFonts w:ascii="Times New Roman" w:hAnsi="Times New Roman" w:cs="Times New Roman"/>
                  <w:sz w:val="24"/>
                  <w:szCs w:val="24"/>
                </w:rPr>
                <w:t>0.916</w:t>
              </w:r>
            </w:ins>
          </w:p>
        </w:tc>
        <w:tc>
          <w:tcPr>
            <w:tcW w:w="1250" w:type="dxa"/>
          </w:tcPr>
          <w:p w14:paraId="594EAD9F" w14:textId="7B1AA168" w:rsidR="00AF1889" w:rsidRPr="00A76633" w:rsidRDefault="00F4011D">
            <w:pPr>
              <w:spacing w:after="0" w:line="240" w:lineRule="auto"/>
              <w:rPr>
                <w:ins w:id="623" w:author="DELL" w:date="2022-07-23T02:17:00Z"/>
                <w:rFonts w:ascii="Times New Roman" w:hAnsi="Times New Roman" w:cs="Times New Roman"/>
                <w:sz w:val="24"/>
                <w:szCs w:val="24"/>
              </w:rPr>
            </w:pPr>
            <w:ins w:id="624" w:author="DELL" w:date="2022-07-24T00:35:00Z">
              <w:r>
                <w:rPr>
                  <w:rFonts w:ascii="Times New Roman" w:hAnsi="Times New Roman" w:cs="Times New Roman"/>
                  <w:sz w:val="24"/>
                  <w:szCs w:val="24"/>
                </w:rPr>
                <w:t>1.00</w:t>
              </w:r>
            </w:ins>
            <w:ins w:id="625" w:author="DELL" w:date="2022-07-24T00:41:00Z">
              <w:r>
                <w:rPr>
                  <w:rFonts w:ascii="Times New Roman" w:hAnsi="Times New Roman" w:cs="Times New Roman"/>
                  <w:sz w:val="24"/>
                  <w:szCs w:val="24"/>
                </w:rPr>
                <w:t xml:space="preserve"> (</w:t>
              </w:r>
            </w:ins>
            <w:ins w:id="626" w:author="DELL" w:date="2022-07-24T00:35:00Z">
              <w:r w:rsidR="00AF1889" w:rsidRPr="00AF1889">
                <w:rPr>
                  <w:rFonts w:ascii="Times New Roman" w:hAnsi="Times New Roman" w:cs="Times New Roman"/>
                  <w:sz w:val="24"/>
                  <w:szCs w:val="24"/>
                </w:rPr>
                <w:t>0.69</w:t>
              </w:r>
            </w:ins>
            <w:ins w:id="627" w:author="DELL" w:date="2022-07-24T00:41:00Z">
              <w:r>
                <w:rPr>
                  <w:rFonts w:ascii="Times New Roman" w:hAnsi="Times New Roman" w:cs="Times New Roman"/>
                  <w:sz w:val="24"/>
                  <w:szCs w:val="24"/>
                </w:rPr>
                <w:t xml:space="preserve"> - </w:t>
              </w:r>
            </w:ins>
            <w:ins w:id="628" w:author="DELL" w:date="2022-07-24T00:35:00Z">
              <w:r w:rsidR="00AF1889" w:rsidRPr="00AF1889">
                <w:rPr>
                  <w:rFonts w:ascii="Times New Roman" w:hAnsi="Times New Roman" w:cs="Times New Roman"/>
                  <w:sz w:val="24"/>
                  <w:szCs w:val="24"/>
                </w:rPr>
                <w:t>1.45</w:t>
              </w:r>
            </w:ins>
            <w:ins w:id="629" w:author="DELL" w:date="2022-07-24T00:41:00Z">
              <w:r>
                <w:rPr>
                  <w:rFonts w:ascii="Times New Roman" w:hAnsi="Times New Roman" w:cs="Times New Roman"/>
                  <w:sz w:val="24"/>
                  <w:szCs w:val="24"/>
                </w:rPr>
                <w:t>)</w:t>
              </w:r>
            </w:ins>
          </w:p>
        </w:tc>
        <w:tc>
          <w:tcPr>
            <w:tcW w:w="764" w:type="dxa"/>
          </w:tcPr>
          <w:p w14:paraId="3A6781CE" w14:textId="257A4DB3" w:rsidR="00AF1889" w:rsidRPr="00A76633" w:rsidRDefault="00A55F34" w:rsidP="00AF1889">
            <w:pPr>
              <w:spacing w:after="0" w:line="240" w:lineRule="auto"/>
              <w:rPr>
                <w:ins w:id="630" w:author="DELL" w:date="2022-07-23T02:17:00Z"/>
                <w:rFonts w:ascii="Times New Roman" w:hAnsi="Times New Roman" w:cs="Times New Roman"/>
                <w:sz w:val="24"/>
                <w:szCs w:val="24"/>
              </w:rPr>
            </w:pPr>
            <w:ins w:id="631" w:author="DELL" w:date="2022-07-24T00:28:00Z">
              <w:r>
                <w:rPr>
                  <w:rFonts w:ascii="Times New Roman" w:hAnsi="Times New Roman" w:cs="Times New Roman"/>
                  <w:sz w:val="24"/>
                  <w:szCs w:val="24"/>
                </w:rPr>
                <w:t>0.991</w:t>
              </w:r>
            </w:ins>
          </w:p>
        </w:tc>
        <w:tc>
          <w:tcPr>
            <w:tcW w:w="1194" w:type="dxa"/>
          </w:tcPr>
          <w:p w14:paraId="2FEB9BE5" w14:textId="4E1F13D4" w:rsidR="00AF1889" w:rsidRPr="00A76633" w:rsidRDefault="00180D13">
            <w:pPr>
              <w:spacing w:after="0" w:line="240" w:lineRule="auto"/>
              <w:rPr>
                <w:ins w:id="632" w:author="DELL" w:date="2022-07-23T02:17:00Z"/>
                <w:rFonts w:ascii="Times New Roman" w:hAnsi="Times New Roman" w:cs="Times New Roman"/>
                <w:sz w:val="24"/>
                <w:szCs w:val="24"/>
              </w:rPr>
            </w:pPr>
            <w:ins w:id="633" w:author="DELL" w:date="2022-07-24T00:58:00Z">
              <w:r w:rsidRPr="00180D13">
                <w:rPr>
                  <w:rFonts w:ascii="Times New Roman" w:hAnsi="Times New Roman" w:cs="Times New Roman"/>
                  <w:sz w:val="24"/>
                  <w:szCs w:val="24"/>
                </w:rPr>
                <w:t xml:space="preserve">1.27 </w:t>
              </w:r>
            </w:ins>
            <w:ins w:id="634" w:author="DELL" w:date="2022-07-24T23:13:00Z">
              <w:r w:rsidR="001931DF">
                <w:rPr>
                  <w:rFonts w:ascii="Times New Roman" w:hAnsi="Times New Roman" w:cs="Times New Roman"/>
                  <w:sz w:val="24"/>
                  <w:szCs w:val="24"/>
                </w:rPr>
                <w:t>(</w:t>
              </w:r>
            </w:ins>
            <w:ins w:id="635" w:author="DELL" w:date="2022-07-24T00:58:00Z">
              <w:r w:rsidRPr="00180D13">
                <w:rPr>
                  <w:rFonts w:ascii="Times New Roman" w:hAnsi="Times New Roman" w:cs="Times New Roman"/>
                  <w:sz w:val="24"/>
                  <w:szCs w:val="24"/>
                </w:rPr>
                <w:t>0.76</w:t>
              </w:r>
            </w:ins>
            <w:ins w:id="636" w:author="DELL" w:date="2022-07-24T23:13:00Z">
              <w:r w:rsidR="001931DF">
                <w:rPr>
                  <w:rFonts w:ascii="Times New Roman" w:hAnsi="Times New Roman" w:cs="Times New Roman"/>
                  <w:sz w:val="24"/>
                  <w:szCs w:val="24"/>
                </w:rPr>
                <w:t xml:space="preserve"> - </w:t>
              </w:r>
            </w:ins>
            <w:ins w:id="637" w:author="DELL" w:date="2022-07-24T00:58:00Z">
              <w:r w:rsidRPr="00180D13">
                <w:rPr>
                  <w:rFonts w:ascii="Times New Roman" w:hAnsi="Times New Roman" w:cs="Times New Roman"/>
                  <w:sz w:val="24"/>
                  <w:szCs w:val="24"/>
                </w:rPr>
                <w:t>2.12</w:t>
              </w:r>
            </w:ins>
            <w:ins w:id="638" w:author="DELL" w:date="2022-07-24T23:13:00Z">
              <w:r w:rsidR="001931DF">
                <w:rPr>
                  <w:rFonts w:ascii="Times New Roman" w:hAnsi="Times New Roman" w:cs="Times New Roman"/>
                  <w:sz w:val="24"/>
                  <w:szCs w:val="24"/>
                </w:rPr>
                <w:t>)</w:t>
              </w:r>
            </w:ins>
          </w:p>
        </w:tc>
        <w:tc>
          <w:tcPr>
            <w:tcW w:w="764" w:type="dxa"/>
          </w:tcPr>
          <w:p w14:paraId="7CC874C8" w14:textId="68597C1D" w:rsidR="00AF1889" w:rsidRPr="00A76633" w:rsidRDefault="00180D13" w:rsidP="00AF1889">
            <w:pPr>
              <w:spacing w:after="0" w:line="240" w:lineRule="auto"/>
              <w:rPr>
                <w:ins w:id="639" w:author="DELL" w:date="2022-07-23T02:17:00Z"/>
                <w:rFonts w:ascii="Times New Roman" w:hAnsi="Times New Roman" w:cs="Times New Roman"/>
                <w:sz w:val="24"/>
                <w:szCs w:val="24"/>
              </w:rPr>
            </w:pPr>
            <w:ins w:id="640" w:author="DELL" w:date="2022-07-24T00:58:00Z">
              <w:r w:rsidRPr="00180D13">
                <w:rPr>
                  <w:rFonts w:ascii="Times New Roman" w:hAnsi="Times New Roman" w:cs="Times New Roman"/>
                  <w:sz w:val="24"/>
                  <w:szCs w:val="24"/>
                </w:rPr>
                <w:t>0.367</w:t>
              </w:r>
            </w:ins>
          </w:p>
        </w:tc>
        <w:tc>
          <w:tcPr>
            <w:tcW w:w="1194" w:type="dxa"/>
          </w:tcPr>
          <w:p w14:paraId="31351FA2" w14:textId="1D03A624" w:rsidR="00AF1889" w:rsidRPr="00A76633" w:rsidRDefault="0086046F">
            <w:pPr>
              <w:spacing w:after="0" w:line="240" w:lineRule="auto"/>
              <w:rPr>
                <w:ins w:id="641" w:author="DELL" w:date="2022-07-23T02:17:00Z"/>
                <w:rFonts w:ascii="Times New Roman" w:hAnsi="Times New Roman" w:cs="Times New Roman"/>
                <w:sz w:val="24"/>
                <w:szCs w:val="24"/>
              </w:rPr>
            </w:pPr>
            <w:ins w:id="642" w:author="DELL" w:date="2022-07-24T22:43:00Z">
              <w:r>
                <w:rPr>
                  <w:rFonts w:ascii="Times New Roman" w:hAnsi="Times New Roman" w:cs="Times New Roman"/>
                  <w:sz w:val="24"/>
                  <w:szCs w:val="24"/>
                </w:rPr>
                <w:t xml:space="preserve">1.33 </w:t>
              </w:r>
            </w:ins>
            <w:ins w:id="643" w:author="DELL" w:date="2022-07-24T23:55:00Z">
              <w:r>
                <w:rPr>
                  <w:rFonts w:ascii="Times New Roman" w:hAnsi="Times New Roman" w:cs="Times New Roman"/>
                  <w:sz w:val="24"/>
                  <w:szCs w:val="24"/>
                </w:rPr>
                <w:t>(</w:t>
              </w:r>
            </w:ins>
            <w:ins w:id="644" w:author="DELL" w:date="2022-07-24T22:43:00Z">
              <w:r w:rsidR="00837772" w:rsidRPr="00837772">
                <w:rPr>
                  <w:rFonts w:ascii="Times New Roman" w:hAnsi="Times New Roman" w:cs="Times New Roman"/>
                  <w:sz w:val="24"/>
                  <w:szCs w:val="24"/>
                </w:rPr>
                <w:t xml:space="preserve">0.78 </w:t>
              </w:r>
            </w:ins>
            <w:ins w:id="645" w:author="DELL" w:date="2022-07-24T23:55:00Z">
              <w:r>
                <w:rPr>
                  <w:rFonts w:ascii="Times New Roman" w:hAnsi="Times New Roman" w:cs="Times New Roman"/>
                  <w:sz w:val="24"/>
                  <w:szCs w:val="24"/>
                </w:rPr>
                <w:t xml:space="preserve">- </w:t>
              </w:r>
            </w:ins>
            <w:ins w:id="646" w:author="DELL" w:date="2022-07-24T22:43:00Z">
              <w:r w:rsidR="00837772" w:rsidRPr="00837772">
                <w:rPr>
                  <w:rFonts w:ascii="Times New Roman" w:hAnsi="Times New Roman" w:cs="Times New Roman"/>
                  <w:sz w:val="24"/>
                  <w:szCs w:val="24"/>
                </w:rPr>
                <w:t>2.27</w:t>
              </w:r>
            </w:ins>
            <w:ins w:id="647" w:author="DELL" w:date="2022-07-24T23:55:00Z">
              <w:r>
                <w:rPr>
                  <w:rFonts w:ascii="Times New Roman" w:hAnsi="Times New Roman" w:cs="Times New Roman"/>
                  <w:sz w:val="24"/>
                  <w:szCs w:val="24"/>
                </w:rPr>
                <w:t>)</w:t>
              </w:r>
            </w:ins>
          </w:p>
        </w:tc>
        <w:tc>
          <w:tcPr>
            <w:tcW w:w="679" w:type="dxa"/>
          </w:tcPr>
          <w:p w14:paraId="5E0B50CF" w14:textId="71AEBC97" w:rsidR="00AF1889" w:rsidRPr="00A76633" w:rsidRDefault="00602806" w:rsidP="00AF1889">
            <w:pPr>
              <w:spacing w:after="0" w:line="240" w:lineRule="auto"/>
              <w:rPr>
                <w:ins w:id="648" w:author="DELL" w:date="2022-07-23T02:17:00Z"/>
                <w:rFonts w:ascii="Times New Roman" w:hAnsi="Times New Roman" w:cs="Times New Roman"/>
                <w:sz w:val="24"/>
                <w:szCs w:val="24"/>
              </w:rPr>
            </w:pPr>
            <w:ins w:id="649"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.301</w:t>
              </w:r>
            </w:ins>
          </w:p>
        </w:tc>
      </w:tr>
      <w:tr w:rsidR="00A55F34" w:rsidRPr="00A76633" w14:paraId="3E9F28C8" w14:textId="77777777" w:rsidTr="00837772">
        <w:trPr>
          <w:ins w:id="650" w:author="DELL" w:date="2022-07-23T02:17:00Z"/>
        </w:trPr>
        <w:tc>
          <w:tcPr>
            <w:tcW w:w="1564" w:type="dxa"/>
          </w:tcPr>
          <w:p w14:paraId="5E1E4366" w14:textId="035085C8" w:rsidR="00AF1889" w:rsidRPr="00A76633" w:rsidRDefault="00AF1889" w:rsidP="00AF1889">
            <w:pPr>
              <w:spacing w:after="0" w:line="240" w:lineRule="auto"/>
              <w:rPr>
                <w:ins w:id="651" w:author="DELL" w:date="2022-07-23T02:17:00Z"/>
                <w:rFonts w:ascii="Times New Roman" w:hAnsi="Times New Roman" w:cs="Times New Roman"/>
                <w:sz w:val="24"/>
                <w:szCs w:val="24"/>
              </w:rPr>
            </w:pPr>
            <w:ins w:id="652" w:author="DELL" w:date="2022-07-23T02:21:00Z">
              <w:r w:rsidRPr="00A76633">
                <w:rPr>
                  <w:rFonts w:ascii="Times New Roman" w:hAnsi="Times New Roman" w:cs="Times New Roman"/>
                  <w:sz w:val="24"/>
                  <w:szCs w:val="24"/>
                </w:rPr>
                <w:t>Education Status</w:t>
              </w:r>
            </w:ins>
          </w:p>
        </w:tc>
        <w:tc>
          <w:tcPr>
            <w:tcW w:w="1250" w:type="dxa"/>
          </w:tcPr>
          <w:p w14:paraId="4A0C8309" w14:textId="77777777" w:rsidR="00AF1889" w:rsidRPr="00A76633" w:rsidRDefault="00AF1889" w:rsidP="00AF1889">
            <w:pPr>
              <w:spacing w:after="0" w:line="240" w:lineRule="auto"/>
              <w:rPr>
                <w:ins w:id="653" w:author="DELL" w:date="2022-07-23T02:17:00Z"/>
                <w:rFonts w:ascii="Times New Roman" w:hAnsi="Times New Roman" w:cs="Times New Roman"/>
                <w:sz w:val="24"/>
                <w:szCs w:val="24"/>
              </w:rPr>
            </w:pPr>
          </w:p>
        </w:tc>
        <w:tc>
          <w:tcPr>
            <w:tcW w:w="691" w:type="dxa"/>
          </w:tcPr>
          <w:p w14:paraId="5D0BC816" w14:textId="77777777" w:rsidR="00AF1889" w:rsidRPr="00A76633" w:rsidRDefault="00AF1889" w:rsidP="00AF1889">
            <w:pPr>
              <w:spacing w:after="0" w:line="240" w:lineRule="auto"/>
              <w:rPr>
                <w:ins w:id="654" w:author="DELL" w:date="2022-07-23T02:17:00Z"/>
                <w:rFonts w:ascii="Times New Roman" w:hAnsi="Times New Roman" w:cs="Times New Roman"/>
                <w:sz w:val="24"/>
                <w:szCs w:val="24"/>
              </w:rPr>
            </w:pPr>
          </w:p>
        </w:tc>
        <w:tc>
          <w:tcPr>
            <w:tcW w:w="1250" w:type="dxa"/>
          </w:tcPr>
          <w:p w14:paraId="2807C956" w14:textId="77777777" w:rsidR="00AF1889" w:rsidRPr="00A76633" w:rsidRDefault="00AF1889" w:rsidP="00AF1889">
            <w:pPr>
              <w:spacing w:after="0" w:line="240" w:lineRule="auto"/>
              <w:rPr>
                <w:ins w:id="655" w:author="DELL" w:date="2022-07-23T02:17:00Z"/>
                <w:rFonts w:ascii="Times New Roman" w:hAnsi="Times New Roman" w:cs="Times New Roman"/>
                <w:sz w:val="24"/>
                <w:szCs w:val="24"/>
              </w:rPr>
            </w:pPr>
          </w:p>
        </w:tc>
        <w:tc>
          <w:tcPr>
            <w:tcW w:w="764" w:type="dxa"/>
          </w:tcPr>
          <w:p w14:paraId="4DC3BDCF" w14:textId="77777777" w:rsidR="00AF1889" w:rsidRPr="00A76633" w:rsidRDefault="00AF1889" w:rsidP="00AF1889">
            <w:pPr>
              <w:spacing w:after="0" w:line="240" w:lineRule="auto"/>
              <w:rPr>
                <w:ins w:id="656" w:author="DELL" w:date="2022-07-23T02:17:00Z"/>
                <w:rFonts w:ascii="Times New Roman" w:hAnsi="Times New Roman" w:cs="Times New Roman"/>
                <w:sz w:val="24"/>
                <w:szCs w:val="24"/>
              </w:rPr>
            </w:pPr>
          </w:p>
        </w:tc>
        <w:tc>
          <w:tcPr>
            <w:tcW w:w="1194" w:type="dxa"/>
          </w:tcPr>
          <w:p w14:paraId="695598AC" w14:textId="77777777" w:rsidR="00AF1889" w:rsidRPr="00A76633" w:rsidRDefault="00AF1889" w:rsidP="00AF1889">
            <w:pPr>
              <w:spacing w:after="0" w:line="240" w:lineRule="auto"/>
              <w:rPr>
                <w:ins w:id="657" w:author="DELL" w:date="2022-07-23T02:17:00Z"/>
                <w:rFonts w:ascii="Times New Roman" w:hAnsi="Times New Roman" w:cs="Times New Roman"/>
                <w:sz w:val="24"/>
                <w:szCs w:val="24"/>
              </w:rPr>
            </w:pPr>
          </w:p>
        </w:tc>
        <w:tc>
          <w:tcPr>
            <w:tcW w:w="764" w:type="dxa"/>
          </w:tcPr>
          <w:p w14:paraId="13CEDC99" w14:textId="77777777" w:rsidR="00AF1889" w:rsidRPr="00A76633" w:rsidRDefault="00AF1889" w:rsidP="00AF1889">
            <w:pPr>
              <w:spacing w:after="0" w:line="240" w:lineRule="auto"/>
              <w:rPr>
                <w:ins w:id="658" w:author="DELL" w:date="2022-07-23T02:17:00Z"/>
                <w:rFonts w:ascii="Times New Roman" w:hAnsi="Times New Roman" w:cs="Times New Roman"/>
                <w:sz w:val="24"/>
                <w:szCs w:val="24"/>
              </w:rPr>
            </w:pPr>
          </w:p>
        </w:tc>
        <w:tc>
          <w:tcPr>
            <w:tcW w:w="1194" w:type="dxa"/>
          </w:tcPr>
          <w:p w14:paraId="01F19275" w14:textId="77777777" w:rsidR="00AF1889" w:rsidRPr="00A76633" w:rsidRDefault="00AF1889" w:rsidP="00AF1889">
            <w:pPr>
              <w:spacing w:after="0" w:line="240" w:lineRule="auto"/>
              <w:rPr>
                <w:ins w:id="659" w:author="DELL" w:date="2022-07-23T02:17:00Z"/>
                <w:rFonts w:ascii="Times New Roman" w:hAnsi="Times New Roman" w:cs="Times New Roman"/>
                <w:sz w:val="24"/>
                <w:szCs w:val="24"/>
              </w:rPr>
            </w:pPr>
          </w:p>
        </w:tc>
        <w:tc>
          <w:tcPr>
            <w:tcW w:w="679" w:type="dxa"/>
          </w:tcPr>
          <w:p w14:paraId="2B8C40D0" w14:textId="77777777" w:rsidR="00AF1889" w:rsidRPr="00A76633" w:rsidRDefault="00AF1889" w:rsidP="00AF1889">
            <w:pPr>
              <w:spacing w:after="0" w:line="240" w:lineRule="auto"/>
              <w:rPr>
                <w:ins w:id="660" w:author="DELL" w:date="2022-07-23T02:17:00Z"/>
                <w:rFonts w:ascii="Times New Roman" w:hAnsi="Times New Roman" w:cs="Times New Roman"/>
                <w:sz w:val="24"/>
                <w:szCs w:val="24"/>
              </w:rPr>
            </w:pPr>
          </w:p>
        </w:tc>
      </w:tr>
      <w:tr w:rsidR="00A55F34" w:rsidRPr="00A76633" w14:paraId="2FB9FDDA" w14:textId="77777777" w:rsidTr="00837772">
        <w:trPr>
          <w:ins w:id="661" w:author="DELL" w:date="2022-07-23T02:17:00Z"/>
        </w:trPr>
        <w:tc>
          <w:tcPr>
            <w:tcW w:w="1564" w:type="dxa"/>
          </w:tcPr>
          <w:p w14:paraId="7AEC5A7E" w14:textId="4329073F" w:rsidR="00AF1889" w:rsidRPr="00A76633" w:rsidRDefault="00AF1889" w:rsidP="00AF1889">
            <w:pPr>
              <w:spacing w:after="0" w:line="240" w:lineRule="auto"/>
              <w:rPr>
                <w:ins w:id="662" w:author="DELL" w:date="2022-07-23T02:17:00Z"/>
                <w:rFonts w:ascii="Times New Roman" w:hAnsi="Times New Roman" w:cs="Times New Roman"/>
                <w:sz w:val="24"/>
                <w:szCs w:val="24"/>
              </w:rPr>
            </w:pPr>
            <w:ins w:id="663" w:author="DELL" w:date="2022-07-23T02:21:00Z">
              <w:r w:rsidRPr="00A76633">
                <w:rPr>
                  <w:rFonts w:ascii="Times New Roman" w:hAnsi="Times New Roman" w:cs="Times New Roman"/>
                  <w:sz w:val="24"/>
                  <w:szCs w:val="24"/>
                </w:rPr>
                <w:t>None/Primary incomplete</w:t>
              </w:r>
            </w:ins>
          </w:p>
        </w:tc>
        <w:tc>
          <w:tcPr>
            <w:tcW w:w="1250" w:type="dxa"/>
          </w:tcPr>
          <w:p w14:paraId="58588BCF" w14:textId="6F91E0C6" w:rsidR="00AF1889" w:rsidRPr="00A76633" w:rsidRDefault="00AF1889" w:rsidP="00AF1889">
            <w:pPr>
              <w:spacing w:after="0" w:line="240" w:lineRule="auto"/>
              <w:rPr>
                <w:ins w:id="664" w:author="DELL" w:date="2022-07-23T02:17:00Z"/>
                <w:rFonts w:ascii="Times New Roman" w:hAnsi="Times New Roman" w:cs="Times New Roman"/>
                <w:sz w:val="24"/>
                <w:szCs w:val="24"/>
              </w:rPr>
            </w:pPr>
            <w:ins w:id="665" w:author="DELL" w:date="2022-07-23T03:03:00Z">
              <w:r w:rsidRPr="00A76633">
                <w:rPr>
                  <w:rFonts w:ascii="Times New Roman" w:hAnsi="Times New Roman" w:cs="Times New Roman"/>
                  <w:sz w:val="24"/>
                  <w:szCs w:val="24"/>
                </w:rPr>
                <w:t>Reference</w:t>
              </w:r>
            </w:ins>
          </w:p>
        </w:tc>
        <w:tc>
          <w:tcPr>
            <w:tcW w:w="691" w:type="dxa"/>
          </w:tcPr>
          <w:p w14:paraId="57F85DBD" w14:textId="77777777" w:rsidR="00AF1889" w:rsidRPr="00A76633" w:rsidRDefault="00AF1889" w:rsidP="00AF1889">
            <w:pPr>
              <w:spacing w:after="0" w:line="240" w:lineRule="auto"/>
              <w:rPr>
                <w:ins w:id="666" w:author="DELL" w:date="2022-07-23T02:17:00Z"/>
                <w:rFonts w:ascii="Times New Roman" w:hAnsi="Times New Roman" w:cs="Times New Roman"/>
                <w:sz w:val="24"/>
                <w:szCs w:val="24"/>
              </w:rPr>
            </w:pPr>
          </w:p>
        </w:tc>
        <w:tc>
          <w:tcPr>
            <w:tcW w:w="1250" w:type="dxa"/>
          </w:tcPr>
          <w:p w14:paraId="6E30F7D2" w14:textId="4A690B15" w:rsidR="00AF1889" w:rsidRPr="00A76633" w:rsidRDefault="00AF1889" w:rsidP="00AF1889">
            <w:pPr>
              <w:spacing w:after="0" w:line="240" w:lineRule="auto"/>
              <w:rPr>
                <w:ins w:id="667" w:author="DELL" w:date="2022-07-23T02:17:00Z"/>
                <w:rFonts w:ascii="Times New Roman" w:hAnsi="Times New Roman" w:cs="Times New Roman"/>
                <w:sz w:val="24"/>
                <w:szCs w:val="24"/>
              </w:rPr>
            </w:pPr>
            <w:ins w:id="668" w:author="DELL" w:date="2022-07-23T03:03:00Z">
              <w:r w:rsidRPr="00A76633">
                <w:rPr>
                  <w:rFonts w:ascii="Times New Roman" w:hAnsi="Times New Roman" w:cs="Times New Roman"/>
                  <w:sz w:val="24"/>
                  <w:szCs w:val="24"/>
                </w:rPr>
                <w:t>Reference</w:t>
              </w:r>
            </w:ins>
          </w:p>
        </w:tc>
        <w:tc>
          <w:tcPr>
            <w:tcW w:w="764" w:type="dxa"/>
          </w:tcPr>
          <w:p w14:paraId="67A01D29" w14:textId="77777777" w:rsidR="00AF1889" w:rsidRPr="00A76633" w:rsidRDefault="00AF1889" w:rsidP="00AF1889">
            <w:pPr>
              <w:spacing w:after="0" w:line="240" w:lineRule="auto"/>
              <w:rPr>
                <w:ins w:id="669" w:author="DELL" w:date="2022-07-23T02:17:00Z"/>
                <w:rFonts w:ascii="Times New Roman" w:hAnsi="Times New Roman" w:cs="Times New Roman"/>
                <w:sz w:val="24"/>
                <w:szCs w:val="24"/>
              </w:rPr>
            </w:pPr>
          </w:p>
        </w:tc>
        <w:tc>
          <w:tcPr>
            <w:tcW w:w="1194" w:type="dxa"/>
          </w:tcPr>
          <w:p w14:paraId="048BA110" w14:textId="3ADB07E9" w:rsidR="00AF1889" w:rsidRPr="00A76633" w:rsidRDefault="00AF1889" w:rsidP="00AF1889">
            <w:pPr>
              <w:spacing w:after="0" w:line="240" w:lineRule="auto"/>
              <w:rPr>
                <w:ins w:id="670" w:author="DELL" w:date="2022-07-23T02:17:00Z"/>
                <w:rFonts w:ascii="Times New Roman" w:hAnsi="Times New Roman" w:cs="Times New Roman"/>
                <w:sz w:val="24"/>
                <w:szCs w:val="24"/>
              </w:rPr>
            </w:pPr>
            <w:ins w:id="671" w:author="DELL" w:date="2022-07-23T03:03:00Z">
              <w:r w:rsidRPr="00A76633">
                <w:rPr>
                  <w:rFonts w:ascii="Times New Roman" w:hAnsi="Times New Roman" w:cs="Times New Roman"/>
                  <w:sz w:val="24"/>
                  <w:szCs w:val="24"/>
                </w:rPr>
                <w:t>Reference</w:t>
              </w:r>
            </w:ins>
          </w:p>
        </w:tc>
        <w:tc>
          <w:tcPr>
            <w:tcW w:w="764" w:type="dxa"/>
          </w:tcPr>
          <w:p w14:paraId="7BAE9D41" w14:textId="77777777" w:rsidR="00AF1889" w:rsidRPr="00A76633" w:rsidRDefault="00AF1889" w:rsidP="00AF1889">
            <w:pPr>
              <w:spacing w:after="0" w:line="240" w:lineRule="auto"/>
              <w:rPr>
                <w:ins w:id="672" w:author="DELL" w:date="2022-07-23T02:17:00Z"/>
                <w:rFonts w:ascii="Times New Roman" w:hAnsi="Times New Roman" w:cs="Times New Roman"/>
                <w:sz w:val="24"/>
                <w:szCs w:val="24"/>
              </w:rPr>
            </w:pPr>
          </w:p>
        </w:tc>
        <w:tc>
          <w:tcPr>
            <w:tcW w:w="1194" w:type="dxa"/>
          </w:tcPr>
          <w:p w14:paraId="74D3BA86" w14:textId="7FCB42F8" w:rsidR="00AF1889" w:rsidRPr="00A76633" w:rsidRDefault="00AF1889" w:rsidP="00AF1889">
            <w:pPr>
              <w:spacing w:after="0" w:line="240" w:lineRule="auto"/>
              <w:rPr>
                <w:ins w:id="673" w:author="DELL" w:date="2022-07-23T02:17:00Z"/>
                <w:rFonts w:ascii="Times New Roman" w:hAnsi="Times New Roman" w:cs="Times New Roman"/>
                <w:sz w:val="24"/>
                <w:szCs w:val="24"/>
              </w:rPr>
            </w:pPr>
            <w:ins w:id="674" w:author="DELL" w:date="2022-07-23T03:03:00Z">
              <w:r w:rsidRPr="00A76633">
                <w:rPr>
                  <w:rFonts w:ascii="Times New Roman" w:hAnsi="Times New Roman" w:cs="Times New Roman"/>
                  <w:sz w:val="24"/>
                  <w:szCs w:val="24"/>
                </w:rPr>
                <w:t>Reference</w:t>
              </w:r>
            </w:ins>
          </w:p>
        </w:tc>
        <w:tc>
          <w:tcPr>
            <w:tcW w:w="679" w:type="dxa"/>
          </w:tcPr>
          <w:p w14:paraId="79A7A6E1" w14:textId="77777777" w:rsidR="00AF1889" w:rsidRPr="00A76633" w:rsidRDefault="00AF1889" w:rsidP="00AF1889">
            <w:pPr>
              <w:spacing w:after="0" w:line="240" w:lineRule="auto"/>
              <w:rPr>
                <w:ins w:id="675" w:author="DELL" w:date="2022-07-23T02:17:00Z"/>
                <w:rFonts w:ascii="Times New Roman" w:hAnsi="Times New Roman" w:cs="Times New Roman"/>
                <w:sz w:val="24"/>
                <w:szCs w:val="24"/>
              </w:rPr>
            </w:pPr>
          </w:p>
        </w:tc>
      </w:tr>
      <w:tr w:rsidR="00A55F34" w:rsidRPr="00A76633" w14:paraId="4F0B68A5" w14:textId="77777777" w:rsidTr="00837772">
        <w:trPr>
          <w:ins w:id="676" w:author="DELL" w:date="2022-07-23T02:17:00Z"/>
        </w:trPr>
        <w:tc>
          <w:tcPr>
            <w:tcW w:w="1564" w:type="dxa"/>
          </w:tcPr>
          <w:p w14:paraId="0D4C4E45" w14:textId="1807E192" w:rsidR="00AF1889" w:rsidRPr="00A76633" w:rsidRDefault="00AF1889" w:rsidP="00AF1889">
            <w:pPr>
              <w:spacing w:after="0" w:line="240" w:lineRule="auto"/>
              <w:rPr>
                <w:ins w:id="677" w:author="DELL" w:date="2022-07-23T02:17:00Z"/>
                <w:rFonts w:ascii="Times New Roman" w:hAnsi="Times New Roman" w:cs="Times New Roman"/>
                <w:sz w:val="24"/>
                <w:szCs w:val="24"/>
              </w:rPr>
            </w:pPr>
            <w:ins w:id="678" w:author="DELL" w:date="2022-07-23T02:21:00Z">
              <w:r w:rsidRPr="00A76633">
                <w:rPr>
                  <w:rFonts w:ascii="Times New Roman" w:hAnsi="Times New Roman" w:cs="Times New Roman"/>
                  <w:sz w:val="24"/>
                  <w:szCs w:val="24"/>
                </w:rPr>
                <w:t>Primary Complete</w:t>
              </w:r>
            </w:ins>
          </w:p>
        </w:tc>
        <w:tc>
          <w:tcPr>
            <w:tcW w:w="1250" w:type="dxa"/>
          </w:tcPr>
          <w:p w14:paraId="436357C7" w14:textId="23E161F0" w:rsidR="00AF1889" w:rsidRPr="00A76633" w:rsidRDefault="00AF1889" w:rsidP="00AF1889">
            <w:pPr>
              <w:spacing w:after="0" w:line="240" w:lineRule="auto"/>
              <w:rPr>
                <w:ins w:id="679" w:author="DELL" w:date="2022-07-23T02:17:00Z"/>
                <w:rFonts w:ascii="Times New Roman" w:hAnsi="Times New Roman" w:cs="Times New Roman"/>
                <w:sz w:val="24"/>
                <w:szCs w:val="24"/>
              </w:rPr>
            </w:pPr>
            <w:ins w:id="680" w:author="DELL" w:date="2022-07-23T03:04:00Z">
              <w:r>
                <w:rPr>
                  <w:rFonts w:ascii="Times New Roman" w:hAnsi="Times New Roman" w:cs="Times New Roman"/>
                  <w:sz w:val="24"/>
                  <w:szCs w:val="24"/>
                </w:rPr>
                <w:t xml:space="preserve">0.52 </w:t>
              </w:r>
            </w:ins>
            <w:ins w:id="681" w:author="DELL" w:date="2022-07-23T03:05:00Z">
              <w:r>
                <w:rPr>
                  <w:rFonts w:ascii="Times New Roman" w:hAnsi="Times New Roman" w:cs="Times New Roman"/>
                  <w:sz w:val="24"/>
                  <w:szCs w:val="24"/>
                </w:rPr>
                <w:t>(0.28 – 0.97)</w:t>
              </w:r>
            </w:ins>
          </w:p>
        </w:tc>
        <w:tc>
          <w:tcPr>
            <w:tcW w:w="691" w:type="dxa"/>
          </w:tcPr>
          <w:p w14:paraId="552B354C" w14:textId="4966C933" w:rsidR="00AF1889" w:rsidRPr="00A76633" w:rsidRDefault="00AF1889" w:rsidP="00AF1889">
            <w:pPr>
              <w:spacing w:after="0" w:line="240" w:lineRule="auto"/>
              <w:rPr>
                <w:ins w:id="682" w:author="DELL" w:date="2022-07-23T02:17:00Z"/>
                <w:rFonts w:ascii="Times New Roman" w:hAnsi="Times New Roman" w:cs="Times New Roman"/>
                <w:sz w:val="24"/>
                <w:szCs w:val="24"/>
              </w:rPr>
            </w:pPr>
            <w:ins w:id="683" w:author="DELL" w:date="2022-07-23T03:05:00Z">
              <w:r>
                <w:rPr>
                  <w:rFonts w:ascii="Times New Roman" w:hAnsi="Times New Roman" w:cs="Times New Roman"/>
                  <w:sz w:val="24"/>
                  <w:szCs w:val="24"/>
                </w:rPr>
                <w:t>0.041</w:t>
              </w:r>
            </w:ins>
          </w:p>
        </w:tc>
        <w:tc>
          <w:tcPr>
            <w:tcW w:w="1250" w:type="dxa"/>
          </w:tcPr>
          <w:p w14:paraId="75A893CD" w14:textId="445628D0" w:rsidR="00AF1889" w:rsidRPr="00A76633" w:rsidRDefault="00F4011D">
            <w:pPr>
              <w:spacing w:after="0" w:line="240" w:lineRule="auto"/>
              <w:rPr>
                <w:ins w:id="684" w:author="DELL" w:date="2022-07-23T02:17:00Z"/>
                <w:rFonts w:ascii="Times New Roman" w:hAnsi="Times New Roman" w:cs="Times New Roman"/>
                <w:sz w:val="24"/>
                <w:szCs w:val="24"/>
              </w:rPr>
            </w:pPr>
            <w:ins w:id="685" w:author="DELL" w:date="2022-07-24T00:35:00Z">
              <w:r>
                <w:rPr>
                  <w:rFonts w:ascii="Times New Roman" w:hAnsi="Times New Roman" w:cs="Times New Roman"/>
                  <w:sz w:val="24"/>
                  <w:szCs w:val="24"/>
                </w:rPr>
                <w:t xml:space="preserve">0.48 </w:t>
              </w:r>
            </w:ins>
            <w:ins w:id="686" w:author="DELL" w:date="2022-07-24T00:41:00Z">
              <w:r>
                <w:rPr>
                  <w:rFonts w:ascii="Times New Roman" w:hAnsi="Times New Roman" w:cs="Times New Roman"/>
                  <w:sz w:val="24"/>
                  <w:szCs w:val="24"/>
                </w:rPr>
                <w:t>(</w:t>
              </w:r>
            </w:ins>
            <w:ins w:id="687" w:author="DELL" w:date="2022-07-24T00:35:00Z">
              <w:r>
                <w:rPr>
                  <w:rFonts w:ascii="Times New Roman" w:hAnsi="Times New Roman" w:cs="Times New Roman"/>
                  <w:sz w:val="24"/>
                  <w:szCs w:val="24"/>
                </w:rPr>
                <w:t xml:space="preserve">0.25 - </w:t>
              </w:r>
              <w:r w:rsidR="00AF1889" w:rsidRPr="00AF1889">
                <w:rPr>
                  <w:rFonts w:ascii="Times New Roman" w:hAnsi="Times New Roman" w:cs="Times New Roman"/>
                  <w:sz w:val="24"/>
                  <w:szCs w:val="24"/>
                </w:rPr>
                <w:t>0.94</w:t>
              </w:r>
            </w:ins>
            <w:ins w:id="688" w:author="DELL" w:date="2022-07-24T00:41:00Z">
              <w:r>
                <w:rPr>
                  <w:rFonts w:ascii="Times New Roman" w:hAnsi="Times New Roman" w:cs="Times New Roman"/>
                  <w:sz w:val="24"/>
                  <w:szCs w:val="24"/>
                </w:rPr>
                <w:t>)</w:t>
              </w:r>
            </w:ins>
          </w:p>
        </w:tc>
        <w:tc>
          <w:tcPr>
            <w:tcW w:w="764" w:type="dxa"/>
          </w:tcPr>
          <w:p w14:paraId="5F3B0E97" w14:textId="7D1B4EC8" w:rsidR="00AF1889" w:rsidRPr="00A76633" w:rsidRDefault="00A55F34" w:rsidP="00AF1889">
            <w:pPr>
              <w:spacing w:after="0" w:line="240" w:lineRule="auto"/>
              <w:rPr>
                <w:ins w:id="689" w:author="DELL" w:date="2022-07-23T02:17:00Z"/>
                <w:rFonts w:ascii="Times New Roman" w:hAnsi="Times New Roman" w:cs="Times New Roman"/>
                <w:sz w:val="24"/>
                <w:szCs w:val="24"/>
              </w:rPr>
            </w:pPr>
            <w:ins w:id="690" w:author="DELL" w:date="2022-07-24T00:28:00Z">
              <w:r>
                <w:rPr>
                  <w:rFonts w:ascii="Times New Roman" w:hAnsi="Times New Roman" w:cs="Times New Roman"/>
                  <w:sz w:val="24"/>
                  <w:szCs w:val="24"/>
                </w:rPr>
                <w:t>0.032</w:t>
              </w:r>
              <w:r w:rsidR="00AF1889" w:rsidRPr="00AF1889">
                <w:rPr>
                  <w:rFonts w:ascii="Times New Roman" w:hAnsi="Times New Roman" w:cs="Times New Roman"/>
                  <w:sz w:val="24"/>
                  <w:szCs w:val="24"/>
                </w:rPr>
                <w:t>*</w:t>
              </w:r>
            </w:ins>
          </w:p>
        </w:tc>
        <w:tc>
          <w:tcPr>
            <w:tcW w:w="1194" w:type="dxa"/>
          </w:tcPr>
          <w:p w14:paraId="77AB9F14" w14:textId="6D6B2180" w:rsidR="00AF1889" w:rsidRPr="00A76633" w:rsidRDefault="001931DF">
            <w:pPr>
              <w:spacing w:after="0" w:line="240" w:lineRule="auto"/>
              <w:rPr>
                <w:ins w:id="691" w:author="DELL" w:date="2022-07-23T02:17:00Z"/>
                <w:rFonts w:ascii="Times New Roman" w:hAnsi="Times New Roman" w:cs="Times New Roman"/>
                <w:sz w:val="24"/>
                <w:szCs w:val="24"/>
              </w:rPr>
            </w:pPr>
            <w:ins w:id="692" w:author="DELL" w:date="2022-07-24T22:48:00Z">
              <w:r>
                <w:rPr>
                  <w:rFonts w:ascii="Times New Roman" w:hAnsi="Times New Roman" w:cs="Times New Roman"/>
                  <w:sz w:val="24"/>
                  <w:szCs w:val="24"/>
                </w:rPr>
                <w:t>1.07</w:t>
              </w:r>
              <w:r w:rsidR="00BD35FA" w:rsidRPr="00BD35FA">
                <w:rPr>
                  <w:rFonts w:ascii="Times New Roman" w:hAnsi="Times New Roman" w:cs="Times New Roman"/>
                  <w:sz w:val="24"/>
                  <w:szCs w:val="24"/>
                </w:rPr>
                <w:t xml:space="preserve"> </w:t>
              </w:r>
            </w:ins>
            <w:ins w:id="693" w:author="DELL" w:date="2022-07-24T23:13:00Z">
              <w:r>
                <w:rPr>
                  <w:rFonts w:ascii="Times New Roman" w:hAnsi="Times New Roman" w:cs="Times New Roman"/>
                  <w:sz w:val="24"/>
                  <w:szCs w:val="24"/>
                </w:rPr>
                <w:t>(</w:t>
              </w:r>
            </w:ins>
            <w:ins w:id="694" w:author="DELL" w:date="2022-07-24T22:48:00Z">
              <w:r w:rsidR="00BD35FA" w:rsidRPr="00BD35FA">
                <w:rPr>
                  <w:rFonts w:ascii="Times New Roman" w:hAnsi="Times New Roman" w:cs="Times New Roman"/>
                  <w:sz w:val="24"/>
                  <w:szCs w:val="24"/>
                </w:rPr>
                <w:t xml:space="preserve">0.55 </w:t>
              </w:r>
            </w:ins>
            <w:ins w:id="695" w:author="DELL" w:date="2022-07-24T23:13:00Z">
              <w:r>
                <w:rPr>
                  <w:rFonts w:ascii="Times New Roman" w:hAnsi="Times New Roman" w:cs="Times New Roman"/>
                  <w:sz w:val="24"/>
                  <w:szCs w:val="24"/>
                </w:rPr>
                <w:t xml:space="preserve">- </w:t>
              </w:r>
            </w:ins>
            <w:ins w:id="696" w:author="DELL" w:date="2022-07-24T22:48:00Z">
              <w:r w:rsidR="00BD35FA" w:rsidRPr="00BD35FA">
                <w:rPr>
                  <w:rFonts w:ascii="Times New Roman" w:hAnsi="Times New Roman" w:cs="Times New Roman"/>
                  <w:sz w:val="24"/>
                  <w:szCs w:val="24"/>
                </w:rPr>
                <w:t>2.09</w:t>
              </w:r>
            </w:ins>
            <w:ins w:id="697" w:author="DELL" w:date="2022-07-24T23:13:00Z">
              <w:r>
                <w:rPr>
                  <w:rFonts w:ascii="Times New Roman" w:hAnsi="Times New Roman" w:cs="Times New Roman"/>
                  <w:sz w:val="24"/>
                  <w:szCs w:val="24"/>
                </w:rPr>
                <w:t>)</w:t>
              </w:r>
            </w:ins>
          </w:p>
        </w:tc>
        <w:tc>
          <w:tcPr>
            <w:tcW w:w="764" w:type="dxa"/>
          </w:tcPr>
          <w:p w14:paraId="0E02B582" w14:textId="4DC00954" w:rsidR="00AF1889" w:rsidRPr="00A76633" w:rsidRDefault="00180D13" w:rsidP="00AF1889">
            <w:pPr>
              <w:spacing w:after="0" w:line="240" w:lineRule="auto"/>
              <w:rPr>
                <w:ins w:id="698" w:author="DELL" w:date="2022-07-23T02:17:00Z"/>
                <w:rFonts w:ascii="Times New Roman" w:hAnsi="Times New Roman" w:cs="Times New Roman"/>
                <w:sz w:val="24"/>
                <w:szCs w:val="24"/>
              </w:rPr>
            </w:pPr>
            <w:ins w:id="699" w:author="DELL" w:date="2022-07-24T01:07:00Z">
              <w:r w:rsidRPr="00180D13">
                <w:rPr>
                  <w:rFonts w:ascii="Times New Roman" w:hAnsi="Times New Roman" w:cs="Times New Roman"/>
                  <w:sz w:val="24"/>
                  <w:szCs w:val="24"/>
                </w:rPr>
                <w:t>0.837</w:t>
              </w:r>
            </w:ins>
          </w:p>
        </w:tc>
        <w:tc>
          <w:tcPr>
            <w:tcW w:w="1194" w:type="dxa"/>
          </w:tcPr>
          <w:p w14:paraId="18F9FDCB" w14:textId="7A3CC3EF" w:rsidR="00AF1889" w:rsidRPr="00A76633" w:rsidRDefault="0086046F">
            <w:pPr>
              <w:spacing w:after="0" w:line="240" w:lineRule="auto"/>
              <w:rPr>
                <w:ins w:id="700" w:author="DELL" w:date="2022-07-23T02:17:00Z"/>
                <w:rFonts w:ascii="Times New Roman" w:hAnsi="Times New Roman" w:cs="Times New Roman"/>
                <w:sz w:val="24"/>
                <w:szCs w:val="24"/>
              </w:rPr>
            </w:pPr>
            <w:ins w:id="701" w:author="DELL" w:date="2022-07-24T22:43:00Z">
              <w:r>
                <w:rPr>
                  <w:rFonts w:ascii="Times New Roman" w:hAnsi="Times New Roman" w:cs="Times New Roman"/>
                  <w:sz w:val="24"/>
                  <w:szCs w:val="24"/>
                </w:rPr>
                <w:t xml:space="preserve">1.28 </w:t>
              </w:r>
            </w:ins>
            <w:ins w:id="702" w:author="DELL" w:date="2022-07-24T23:55:00Z">
              <w:r>
                <w:rPr>
                  <w:rFonts w:ascii="Times New Roman" w:hAnsi="Times New Roman" w:cs="Times New Roman"/>
                  <w:sz w:val="24"/>
                  <w:szCs w:val="24"/>
                </w:rPr>
                <w:t>(</w:t>
              </w:r>
            </w:ins>
            <w:ins w:id="703" w:author="DELL" w:date="2022-07-24T22:43:00Z">
              <w:r w:rsidR="00837772" w:rsidRPr="00837772">
                <w:rPr>
                  <w:rFonts w:ascii="Times New Roman" w:hAnsi="Times New Roman" w:cs="Times New Roman"/>
                  <w:sz w:val="24"/>
                  <w:szCs w:val="24"/>
                </w:rPr>
                <w:t xml:space="preserve">0.62 </w:t>
              </w:r>
            </w:ins>
            <w:ins w:id="704" w:author="DELL" w:date="2022-07-24T23:55:00Z">
              <w:r>
                <w:rPr>
                  <w:rFonts w:ascii="Times New Roman" w:hAnsi="Times New Roman" w:cs="Times New Roman"/>
                  <w:sz w:val="24"/>
                  <w:szCs w:val="24"/>
                </w:rPr>
                <w:t>-</w:t>
              </w:r>
            </w:ins>
            <w:ins w:id="705" w:author="DELL" w:date="2022-07-24T22:43:00Z">
              <w:r w:rsidR="00837772" w:rsidRPr="00837772">
                <w:rPr>
                  <w:rFonts w:ascii="Times New Roman" w:hAnsi="Times New Roman" w:cs="Times New Roman"/>
                  <w:sz w:val="24"/>
                  <w:szCs w:val="24"/>
                </w:rPr>
                <w:t xml:space="preserve"> 2.65</w:t>
              </w:r>
            </w:ins>
            <w:ins w:id="706" w:author="DELL" w:date="2022-07-24T23:55:00Z">
              <w:r>
                <w:rPr>
                  <w:rFonts w:ascii="Times New Roman" w:hAnsi="Times New Roman" w:cs="Times New Roman"/>
                  <w:sz w:val="24"/>
                  <w:szCs w:val="24"/>
                </w:rPr>
                <w:t>)</w:t>
              </w:r>
            </w:ins>
          </w:p>
        </w:tc>
        <w:tc>
          <w:tcPr>
            <w:tcW w:w="679" w:type="dxa"/>
          </w:tcPr>
          <w:p w14:paraId="498A05C0" w14:textId="28E695F8" w:rsidR="00AF1889" w:rsidRPr="00A76633" w:rsidRDefault="00602806" w:rsidP="00AF1889">
            <w:pPr>
              <w:spacing w:after="0" w:line="240" w:lineRule="auto"/>
              <w:rPr>
                <w:ins w:id="707" w:author="DELL" w:date="2022-07-23T02:17:00Z"/>
                <w:rFonts w:ascii="Times New Roman" w:hAnsi="Times New Roman" w:cs="Times New Roman"/>
                <w:sz w:val="24"/>
                <w:szCs w:val="24"/>
              </w:rPr>
            </w:pPr>
            <w:ins w:id="708"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.508</w:t>
              </w:r>
            </w:ins>
          </w:p>
        </w:tc>
      </w:tr>
      <w:tr w:rsidR="00A55F34" w:rsidRPr="00A76633" w14:paraId="3398F31F" w14:textId="77777777" w:rsidTr="00837772">
        <w:trPr>
          <w:ins w:id="709" w:author="DELL" w:date="2022-07-23T02:17:00Z"/>
        </w:trPr>
        <w:tc>
          <w:tcPr>
            <w:tcW w:w="1564" w:type="dxa"/>
          </w:tcPr>
          <w:p w14:paraId="03BA703D" w14:textId="016554D1" w:rsidR="00AF1889" w:rsidRPr="00A76633" w:rsidRDefault="00AF1889" w:rsidP="00AF1889">
            <w:pPr>
              <w:spacing w:after="0" w:line="240" w:lineRule="auto"/>
              <w:rPr>
                <w:ins w:id="710" w:author="DELL" w:date="2022-07-23T02:17:00Z"/>
                <w:rFonts w:ascii="Times New Roman" w:hAnsi="Times New Roman" w:cs="Times New Roman"/>
                <w:sz w:val="24"/>
                <w:szCs w:val="24"/>
              </w:rPr>
            </w:pPr>
            <w:ins w:id="711" w:author="DELL" w:date="2022-07-23T02:21:00Z">
              <w:r w:rsidRPr="00A76633">
                <w:rPr>
                  <w:rFonts w:ascii="Times New Roman" w:hAnsi="Times New Roman" w:cs="Times New Roman"/>
                  <w:sz w:val="24"/>
                  <w:szCs w:val="24"/>
                </w:rPr>
                <w:t>Secondary</w:t>
              </w:r>
            </w:ins>
          </w:p>
        </w:tc>
        <w:tc>
          <w:tcPr>
            <w:tcW w:w="1250" w:type="dxa"/>
          </w:tcPr>
          <w:p w14:paraId="22709606" w14:textId="3C7E1CE2" w:rsidR="00AF1889" w:rsidRPr="00A76633" w:rsidRDefault="00AF1889" w:rsidP="00AF1889">
            <w:pPr>
              <w:spacing w:after="0" w:line="240" w:lineRule="auto"/>
              <w:rPr>
                <w:ins w:id="712" w:author="DELL" w:date="2022-07-23T02:17:00Z"/>
                <w:rFonts w:ascii="Times New Roman" w:hAnsi="Times New Roman" w:cs="Times New Roman"/>
                <w:sz w:val="24"/>
                <w:szCs w:val="24"/>
              </w:rPr>
            </w:pPr>
            <w:ins w:id="713" w:author="DELL" w:date="2022-07-23T03:05:00Z">
              <w:r>
                <w:rPr>
                  <w:rFonts w:ascii="Times New Roman" w:hAnsi="Times New Roman" w:cs="Times New Roman"/>
                  <w:sz w:val="24"/>
                  <w:szCs w:val="24"/>
                </w:rPr>
                <w:t>0.76 (0.44 – 1.31)</w:t>
              </w:r>
            </w:ins>
          </w:p>
        </w:tc>
        <w:tc>
          <w:tcPr>
            <w:tcW w:w="691" w:type="dxa"/>
          </w:tcPr>
          <w:p w14:paraId="5438310E" w14:textId="5BD52528" w:rsidR="00AF1889" w:rsidRPr="00A76633" w:rsidRDefault="00AF1889" w:rsidP="00AF1889">
            <w:pPr>
              <w:spacing w:after="0" w:line="240" w:lineRule="auto"/>
              <w:rPr>
                <w:ins w:id="714" w:author="DELL" w:date="2022-07-23T02:17:00Z"/>
                <w:rFonts w:ascii="Times New Roman" w:hAnsi="Times New Roman" w:cs="Times New Roman"/>
                <w:sz w:val="24"/>
                <w:szCs w:val="24"/>
              </w:rPr>
            </w:pPr>
            <w:ins w:id="715" w:author="DELL" w:date="2022-07-23T03:05:00Z">
              <w:r>
                <w:rPr>
                  <w:rFonts w:ascii="Times New Roman" w:hAnsi="Times New Roman" w:cs="Times New Roman"/>
                  <w:sz w:val="24"/>
                  <w:szCs w:val="24"/>
                </w:rPr>
                <w:t>0.317</w:t>
              </w:r>
            </w:ins>
          </w:p>
        </w:tc>
        <w:tc>
          <w:tcPr>
            <w:tcW w:w="1250" w:type="dxa"/>
          </w:tcPr>
          <w:p w14:paraId="0ABECDDD" w14:textId="67FF445B" w:rsidR="00AF1889" w:rsidRPr="00A76633" w:rsidRDefault="00F4011D">
            <w:pPr>
              <w:spacing w:after="0" w:line="240" w:lineRule="auto"/>
              <w:rPr>
                <w:ins w:id="716" w:author="DELL" w:date="2022-07-23T02:17:00Z"/>
                <w:rFonts w:ascii="Times New Roman" w:hAnsi="Times New Roman" w:cs="Times New Roman"/>
                <w:sz w:val="24"/>
                <w:szCs w:val="24"/>
              </w:rPr>
            </w:pPr>
            <w:ins w:id="717" w:author="DELL" w:date="2022-07-24T00:35:00Z">
              <w:r>
                <w:rPr>
                  <w:rFonts w:ascii="Times New Roman" w:hAnsi="Times New Roman" w:cs="Times New Roman"/>
                  <w:sz w:val="24"/>
                  <w:szCs w:val="24"/>
                </w:rPr>
                <w:t xml:space="preserve">0.77 </w:t>
              </w:r>
            </w:ins>
            <w:ins w:id="718" w:author="DELL" w:date="2022-07-24T00:41:00Z">
              <w:r>
                <w:rPr>
                  <w:rFonts w:ascii="Times New Roman" w:hAnsi="Times New Roman" w:cs="Times New Roman"/>
                  <w:sz w:val="24"/>
                  <w:szCs w:val="24"/>
                </w:rPr>
                <w:t>(</w:t>
              </w:r>
            </w:ins>
            <w:ins w:id="719" w:author="DELL" w:date="2022-07-24T00:35:00Z">
              <w:r>
                <w:rPr>
                  <w:rFonts w:ascii="Times New Roman" w:hAnsi="Times New Roman" w:cs="Times New Roman"/>
                  <w:sz w:val="24"/>
                  <w:szCs w:val="24"/>
                </w:rPr>
                <w:t xml:space="preserve">0.42 - </w:t>
              </w:r>
              <w:r w:rsidR="00AF1889" w:rsidRPr="00AF1889">
                <w:rPr>
                  <w:rFonts w:ascii="Times New Roman" w:hAnsi="Times New Roman" w:cs="Times New Roman"/>
                  <w:sz w:val="24"/>
                  <w:szCs w:val="24"/>
                </w:rPr>
                <w:t>1.41</w:t>
              </w:r>
            </w:ins>
            <w:ins w:id="720" w:author="DELL" w:date="2022-07-24T00:41:00Z">
              <w:r>
                <w:rPr>
                  <w:rFonts w:ascii="Times New Roman" w:hAnsi="Times New Roman" w:cs="Times New Roman"/>
                  <w:sz w:val="24"/>
                  <w:szCs w:val="24"/>
                </w:rPr>
                <w:t>)</w:t>
              </w:r>
            </w:ins>
          </w:p>
        </w:tc>
        <w:tc>
          <w:tcPr>
            <w:tcW w:w="764" w:type="dxa"/>
          </w:tcPr>
          <w:p w14:paraId="54EC60B7" w14:textId="78F38D44" w:rsidR="00AF1889" w:rsidRPr="00A76633" w:rsidRDefault="00A55F34" w:rsidP="00AF1889">
            <w:pPr>
              <w:spacing w:after="0" w:line="240" w:lineRule="auto"/>
              <w:rPr>
                <w:ins w:id="721" w:author="DELL" w:date="2022-07-23T02:17:00Z"/>
                <w:rFonts w:ascii="Times New Roman" w:hAnsi="Times New Roman" w:cs="Times New Roman"/>
                <w:sz w:val="24"/>
                <w:szCs w:val="24"/>
              </w:rPr>
            </w:pPr>
            <w:ins w:id="722" w:author="DELL" w:date="2022-07-24T00:28:00Z">
              <w:r>
                <w:rPr>
                  <w:rFonts w:ascii="Times New Roman" w:hAnsi="Times New Roman" w:cs="Times New Roman"/>
                  <w:sz w:val="24"/>
                  <w:szCs w:val="24"/>
                </w:rPr>
                <w:t>0.394</w:t>
              </w:r>
            </w:ins>
          </w:p>
        </w:tc>
        <w:tc>
          <w:tcPr>
            <w:tcW w:w="1194" w:type="dxa"/>
          </w:tcPr>
          <w:p w14:paraId="0B47269F" w14:textId="410C4652" w:rsidR="00AF1889" w:rsidRPr="00A76633" w:rsidRDefault="00BD35FA">
            <w:pPr>
              <w:spacing w:after="0" w:line="240" w:lineRule="auto"/>
              <w:rPr>
                <w:ins w:id="723" w:author="DELL" w:date="2022-07-23T02:17:00Z"/>
                <w:rFonts w:ascii="Times New Roman" w:hAnsi="Times New Roman" w:cs="Times New Roman"/>
                <w:sz w:val="24"/>
                <w:szCs w:val="24"/>
              </w:rPr>
            </w:pPr>
            <w:ins w:id="724" w:author="DELL" w:date="2022-07-24T22:48:00Z">
              <w:r w:rsidRPr="00BD35FA">
                <w:rPr>
                  <w:rFonts w:ascii="Times New Roman" w:hAnsi="Times New Roman" w:cs="Times New Roman"/>
                  <w:sz w:val="24"/>
                  <w:szCs w:val="24"/>
                </w:rPr>
                <w:t xml:space="preserve">1.35 </w:t>
              </w:r>
            </w:ins>
            <w:ins w:id="725" w:author="DELL" w:date="2022-07-24T23:13:00Z">
              <w:r w:rsidR="001931DF">
                <w:rPr>
                  <w:rFonts w:ascii="Times New Roman" w:hAnsi="Times New Roman" w:cs="Times New Roman"/>
                  <w:sz w:val="24"/>
                  <w:szCs w:val="24"/>
                </w:rPr>
                <w:t>(</w:t>
              </w:r>
            </w:ins>
            <w:ins w:id="726" w:author="DELL" w:date="2022-07-24T22:48:00Z">
              <w:r w:rsidRPr="00BD35FA">
                <w:rPr>
                  <w:rFonts w:ascii="Times New Roman" w:hAnsi="Times New Roman" w:cs="Times New Roman"/>
                  <w:sz w:val="24"/>
                  <w:szCs w:val="24"/>
                </w:rPr>
                <w:t xml:space="preserve">0.76 </w:t>
              </w:r>
            </w:ins>
            <w:ins w:id="727" w:author="DELL" w:date="2022-07-24T23:13:00Z">
              <w:r w:rsidR="001931DF">
                <w:rPr>
                  <w:rFonts w:ascii="Times New Roman" w:hAnsi="Times New Roman" w:cs="Times New Roman"/>
                  <w:sz w:val="24"/>
                  <w:szCs w:val="24"/>
                </w:rPr>
                <w:t xml:space="preserve">- </w:t>
              </w:r>
            </w:ins>
            <w:ins w:id="728" w:author="DELL" w:date="2022-07-24T22:48:00Z">
              <w:r w:rsidRPr="00BD35FA">
                <w:rPr>
                  <w:rFonts w:ascii="Times New Roman" w:hAnsi="Times New Roman" w:cs="Times New Roman"/>
                  <w:sz w:val="24"/>
                  <w:szCs w:val="24"/>
                </w:rPr>
                <w:t>2.39</w:t>
              </w:r>
            </w:ins>
            <w:ins w:id="729" w:author="DELL" w:date="2022-07-24T23:13:00Z">
              <w:r w:rsidR="001931DF">
                <w:rPr>
                  <w:rFonts w:ascii="Times New Roman" w:hAnsi="Times New Roman" w:cs="Times New Roman"/>
                  <w:sz w:val="24"/>
                  <w:szCs w:val="24"/>
                </w:rPr>
                <w:t>)</w:t>
              </w:r>
            </w:ins>
          </w:p>
        </w:tc>
        <w:tc>
          <w:tcPr>
            <w:tcW w:w="764" w:type="dxa"/>
          </w:tcPr>
          <w:p w14:paraId="43A168F2" w14:textId="1577F2E2" w:rsidR="00AF1889" w:rsidRPr="00A76633" w:rsidRDefault="00180D13" w:rsidP="00AF1889">
            <w:pPr>
              <w:spacing w:after="0" w:line="240" w:lineRule="auto"/>
              <w:rPr>
                <w:ins w:id="730" w:author="DELL" w:date="2022-07-23T02:17:00Z"/>
                <w:rFonts w:ascii="Times New Roman" w:hAnsi="Times New Roman" w:cs="Times New Roman"/>
                <w:sz w:val="24"/>
                <w:szCs w:val="24"/>
              </w:rPr>
            </w:pPr>
            <w:ins w:id="731" w:author="DELL" w:date="2022-07-24T01:07:00Z">
              <w:r w:rsidRPr="00180D13">
                <w:rPr>
                  <w:rFonts w:ascii="Times New Roman" w:hAnsi="Times New Roman" w:cs="Times New Roman"/>
                  <w:sz w:val="24"/>
                  <w:szCs w:val="24"/>
                </w:rPr>
                <w:t>0.309</w:t>
              </w:r>
            </w:ins>
          </w:p>
        </w:tc>
        <w:tc>
          <w:tcPr>
            <w:tcW w:w="1194" w:type="dxa"/>
          </w:tcPr>
          <w:p w14:paraId="2243D4D2" w14:textId="1540FEF0" w:rsidR="00AF1889" w:rsidRPr="00A76633" w:rsidRDefault="0086046F">
            <w:pPr>
              <w:spacing w:after="0" w:line="240" w:lineRule="auto"/>
              <w:rPr>
                <w:ins w:id="732" w:author="DELL" w:date="2022-07-23T02:17:00Z"/>
                <w:rFonts w:ascii="Times New Roman" w:hAnsi="Times New Roman" w:cs="Times New Roman"/>
                <w:sz w:val="24"/>
                <w:szCs w:val="24"/>
              </w:rPr>
            </w:pPr>
            <w:ins w:id="733" w:author="DELL" w:date="2022-07-24T22:43:00Z">
              <w:r>
                <w:rPr>
                  <w:rFonts w:ascii="Times New Roman" w:hAnsi="Times New Roman" w:cs="Times New Roman"/>
                  <w:sz w:val="24"/>
                  <w:szCs w:val="24"/>
                </w:rPr>
                <w:t xml:space="preserve">1.60 </w:t>
              </w:r>
            </w:ins>
            <w:ins w:id="734" w:author="DELL" w:date="2022-07-24T23:54:00Z">
              <w:r>
                <w:rPr>
                  <w:rFonts w:ascii="Times New Roman" w:hAnsi="Times New Roman" w:cs="Times New Roman"/>
                  <w:sz w:val="24"/>
                  <w:szCs w:val="24"/>
                </w:rPr>
                <w:t>(</w:t>
              </w:r>
            </w:ins>
            <w:ins w:id="735" w:author="DELL" w:date="2022-07-24T22:43:00Z">
              <w:r w:rsidR="00837772" w:rsidRPr="00837772">
                <w:rPr>
                  <w:rFonts w:ascii="Times New Roman" w:hAnsi="Times New Roman" w:cs="Times New Roman"/>
                  <w:sz w:val="24"/>
                  <w:szCs w:val="24"/>
                </w:rPr>
                <w:t xml:space="preserve">0.88 </w:t>
              </w:r>
            </w:ins>
            <w:ins w:id="736" w:author="DELL" w:date="2022-07-24T23:54:00Z">
              <w:r>
                <w:rPr>
                  <w:rFonts w:ascii="Times New Roman" w:hAnsi="Times New Roman" w:cs="Times New Roman"/>
                  <w:sz w:val="24"/>
                  <w:szCs w:val="24"/>
                </w:rPr>
                <w:t>-</w:t>
              </w:r>
            </w:ins>
            <w:ins w:id="737" w:author="DELL" w:date="2022-07-24T22:43:00Z">
              <w:r w:rsidR="00837772" w:rsidRPr="00837772">
                <w:rPr>
                  <w:rFonts w:ascii="Times New Roman" w:hAnsi="Times New Roman" w:cs="Times New Roman"/>
                  <w:sz w:val="24"/>
                  <w:szCs w:val="24"/>
                </w:rPr>
                <w:t xml:space="preserve"> 2.93</w:t>
              </w:r>
            </w:ins>
            <w:ins w:id="738" w:author="DELL" w:date="2022-07-24T23:55:00Z">
              <w:r>
                <w:rPr>
                  <w:rFonts w:ascii="Times New Roman" w:hAnsi="Times New Roman" w:cs="Times New Roman"/>
                  <w:sz w:val="24"/>
                  <w:szCs w:val="24"/>
                </w:rPr>
                <w:t>)</w:t>
              </w:r>
            </w:ins>
          </w:p>
        </w:tc>
        <w:tc>
          <w:tcPr>
            <w:tcW w:w="679" w:type="dxa"/>
          </w:tcPr>
          <w:p w14:paraId="1F484C04" w14:textId="6C35DDDE" w:rsidR="00AF1889" w:rsidRPr="00A76633" w:rsidRDefault="00602806" w:rsidP="00AF1889">
            <w:pPr>
              <w:spacing w:after="0" w:line="240" w:lineRule="auto"/>
              <w:rPr>
                <w:ins w:id="739" w:author="DELL" w:date="2022-07-23T02:17:00Z"/>
                <w:rFonts w:ascii="Times New Roman" w:hAnsi="Times New Roman" w:cs="Times New Roman"/>
                <w:sz w:val="24"/>
                <w:szCs w:val="24"/>
              </w:rPr>
            </w:pPr>
            <w:ins w:id="740"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.123</w:t>
              </w:r>
            </w:ins>
          </w:p>
        </w:tc>
      </w:tr>
      <w:tr w:rsidR="00A55F34" w:rsidRPr="00A76633" w14:paraId="717E7F95" w14:textId="77777777" w:rsidTr="00837772">
        <w:trPr>
          <w:ins w:id="741" w:author="DELL" w:date="2022-07-23T02:17:00Z"/>
        </w:trPr>
        <w:tc>
          <w:tcPr>
            <w:tcW w:w="1564" w:type="dxa"/>
          </w:tcPr>
          <w:p w14:paraId="0DB3B28C" w14:textId="277380F0" w:rsidR="00AF1889" w:rsidRPr="00A76633" w:rsidRDefault="00AF1889" w:rsidP="00AF1889">
            <w:pPr>
              <w:spacing w:after="0" w:line="240" w:lineRule="auto"/>
              <w:rPr>
                <w:ins w:id="742" w:author="DELL" w:date="2022-07-23T02:17:00Z"/>
                <w:rFonts w:ascii="Times New Roman" w:hAnsi="Times New Roman" w:cs="Times New Roman"/>
                <w:sz w:val="24"/>
                <w:szCs w:val="24"/>
              </w:rPr>
            </w:pPr>
            <w:ins w:id="743" w:author="DELL" w:date="2022-07-23T02:21:00Z">
              <w:r w:rsidRPr="00A76633">
                <w:rPr>
                  <w:rFonts w:ascii="Times New Roman" w:hAnsi="Times New Roman" w:cs="Times New Roman"/>
                  <w:sz w:val="24"/>
                  <w:szCs w:val="24"/>
                </w:rPr>
                <w:t>Secondary Complete/ Higher</w:t>
              </w:r>
            </w:ins>
          </w:p>
        </w:tc>
        <w:tc>
          <w:tcPr>
            <w:tcW w:w="1250" w:type="dxa"/>
          </w:tcPr>
          <w:p w14:paraId="41D566DF" w14:textId="2A02F5E2" w:rsidR="00AF1889" w:rsidRPr="00A76633" w:rsidRDefault="00AF1889" w:rsidP="00AF1889">
            <w:pPr>
              <w:spacing w:after="0" w:line="240" w:lineRule="auto"/>
              <w:rPr>
                <w:ins w:id="744" w:author="DELL" w:date="2022-07-23T02:17:00Z"/>
                <w:rFonts w:ascii="Times New Roman" w:hAnsi="Times New Roman" w:cs="Times New Roman"/>
                <w:sz w:val="24"/>
                <w:szCs w:val="24"/>
              </w:rPr>
            </w:pPr>
            <w:ins w:id="745" w:author="DELL" w:date="2022-07-23T03:05:00Z">
              <w:r>
                <w:rPr>
                  <w:rFonts w:ascii="Times New Roman" w:hAnsi="Times New Roman" w:cs="Times New Roman"/>
                  <w:sz w:val="24"/>
                  <w:szCs w:val="24"/>
                </w:rPr>
                <w:t>0.62 (0.31 – 1.23)</w:t>
              </w:r>
            </w:ins>
          </w:p>
        </w:tc>
        <w:tc>
          <w:tcPr>
            <w:tcW w:w="691" w:type="dxa"/>
          </w:tcPr>
          <w:p w14:paraId="32D853D3" w14:textId="523BF874" w:rsidR="00AF1889" w:rsidRPr="00A76633" w:rsidRDefault="00AF1889" w:rsidP="00AF1889">
            <w:pPr>
              <w:spacing w:after="0" w:line="240" w:lineRule="auto"/>
              <w:rPr>
                <w:ins w:id="746" w:author="DELL" w:date="2022-07-23T02:17:00Z"/>
                <w:rFonts w:ascii="Times New Roman" w:hAnsi="Times New Roman" w:cs="Times New Roman"/>
                <w:sz w:val="24"/>
                <w:szCs w:val="24"/>
              </w:rPr>
            </w:pPr>
            <w:ins w:id="747" w:author="DELL" w:date="2022-07-23T03:05:00Z">
              <w:r>
                <w:rPr>
                  <w:rFonts w:ascii="Times New Roman" w:hAnsi="Times New Roman" w:cs="Times New Roman"/>
                  <w:sz w:val="24"/>
                  <w:szCs w:val="24"/>
                </w:rPr>
                <w:t>0.170</w:t>
              </w:r>
            </w:ins>
          </w:p>
        </w:tc>
        <w:tc>
          <w:tcPr>
            <w:tcW w:w="1250" w:type="dxa"/>
          </w:tcPr>
          <w:p w14:paraId="3014A530" w14:textId="08D91EAB" w:rsidR="00AF1889" w:rsidRPr="00A76633" w:rsidRDefault="00F4011D">
            <w:pPr>
              <w:spacing w:after="0" w:line="240" w:lineRule="auto"/>
              <w:rPr>
                <w:ins w:id="748" w:author="DELL" w:date="2022-07-23T02:17:00Z"/>
                <w:rFonts w:ascii="Times New Roman" w:hAnsi="Times New Roman" w:cs="Times New Roman"/>
                <w:sz w:val="24"/>
                <w:szCs w:val="24"/>
              </w:rPr>
            </w:pPr>
            <w:ins w:id="749" w:author="DELL" w:date="2022-07-24T00:35:00Z">
              <w:r>
                <w:rPr>
                  <w:rFonts w:ascii="Times New Roman" w:hAnsi="Times New Roman" w:cs="Times New Roman"/>
                  <w:sz w:val="24"/>
                  <w:szCs w:val="24"/>
                </w:rPr>
                <w:t xml:space="preserve">0.65 </w:t>
              </w:r>
            </w:ins>
            <w:ins w:id="750" w:author="DELL" w:date="2022-07-24T00:42:00Z">
              <w:r>
                <w:rPr>
                  <w:rFonts w:ascii="Times New Roman" w:hAnsi="Times New Roman" w:cs="Times New Roman"/>
                  <w:sz w:val="24"/>
                  <w:szCs w:val="24"/>
                </w:rPr>
                <w:t>(</w:t>
              </w:r>
            </w:ins>
            <w:ins w:id="751" w:author="DELL" w:date="2022-07-24T00:35:00Z">
              <w:r w:rsidR="00AF1889" w:rsidRPr="00AF1889">
                <w:rPr>
                  <w:rFonts w:ascii="Times New Roman" w:hAnsi="Times New Roman" w:cs="Times New Roman"/>
                  <w:sz w:val="24"/>
                  <w:szCs w:val="24"/>
                </w:rPr>
                <w:t>0.30</w:t>
              </w:r>
            </w:ins>
            <w:ins w:id="752" w:author="DELL" w:date="2022-07-24T00:42:00Z">
              <w:r>
                <w:rPr>
                  <w:rFonts w:ascii="Times New Roman" w:hAnsi="Times New Roman" w:cs="Times New Roman"/>
                  <w:sz w:val="24"/>
                  <w:szCs w:val="24"/>
                </w:rPr>
                <w:t xml:space="preserve"> - </w:t>
              </w:r>
            </w:ins>
            <w:ins w:id="753" w:author="DELL" w:date="2022-07-24T00:35:00Z">
              <w:r w:rsidR="00AF1889" w:rsidRPr="00AF1889">
                <w:rPr>
                  <w:rFonts w:ascii="Times New Roman" w:hAnsi="Times New Roman" w:cs="Times New Roman"/>
                  <w:sz w:val="24"/>
                  <w:szCs w:val="24"/>
                </w:rPr>
                <w:t>1.40</w:t>
              </w:r>
            </w:ins>
            <w:ins w:id="754" w:author="DELL" w:date="2022-07-24T00:42:00Z">
              <w:r>
                <w:rPr>
                  <w:rFonts w:ascii="Times New Roman" w:hAnsi="Times New Roman" w:cs="Times New Roman"/>
                  <w:sz w:val="24"/>
                  <w:szCs w:val="24"/>
                </w:rPr>
                <w:t>)</w:t>
              </w:r>
            </w:ins>
          </w:p>
        </w:tc>
        <w:tc>
          <w:tcPr>
            <w:tcW w:w="764" w:type="dxa"/>
          </w:tcPr>
          <w:p w14:paraId="2311EC9E" w14:textId="17BF6C44" w:rsidR="00AF1889" w:rsidRPr="00A76633" w:rsidRDefault="00A55F34" w:rsidP="00AF1889">
            <w:pPr>
              <w:spacing w:after="0" w:line="240" w:lineRule="auto"/>
              <w:rPr>
                <w:ins w:id="755" w:author="DELL" w:date="2022-07-23T02:17:00Z"/>
                <w:rFonts w:ascii="Times New Roman" w:hAnsi="Times New Roman" w:cs="Times New Roman"/>
                <w:sz w:val="24"/>
                <w:szCs w:val="24"/>
              </w:rPr>
            </w:pPr>
            <w:ins w:id="756" w:author="DELL" w:date="2022-07-24T00:28:00Z">
              <w:r>
                <w:rPr>
                  <w:rFonts w:ascii="Times New Roman" w:hAnsi="Times New Roman" w:cs="Times New Roman"/>
                  <w:sz w:val="24"/>
                  <w:szCs w:val="24"/>
                </w:rPr>
                <w:t>0.274</w:t>
              </w:r>
            </w:ins>
          </w:p>
        </w:tc>
        <w:tc>
          <w:tcPr>
            <w:tcW w:w="1194" w:type="dxa"/>
          </w:tcPr>
          <w:p w14:paraId="01AF3C7F" w14:textId="0E294038" w:rsidR="00AF1889" w:rsidRPr="00A76633" w:rsidRDefault="00BD35FA">
            <w:pPr>
              <w:spacing w:after="0" w:line="240" w:lineRule="auto"/>
              <w:rPr>
                <w:ins w:id="757" w:author="DELL" w:date="2022-07-23T02:17:00Z"/>
                <w:rFonts w:ascii="Times New Roman" w:hAnsi="Times New Roman" w:cs="Times New Roman"/>
                <w:sz w:val="24"/>
                <w:szCs w:val="24"/>
              </w:rPr>
            </w:pPr>
            <w:ins w:id="758" w:author="DELL" w:date="2022-07-24T22:48:00Z">
              <w:r w:rsidRPr="00BD35FA">
                <w:rPr>
                  <w:rFonts w:ascii="Times New Roman" w:hAnsi="Times New Roman" w:cs="Times New Roman"/>
                  <w:sz w:val="24"/>
                  <w:szCs w:val="24"/>
                </w:rPr>
                <w:t xml:space="preserve">0.65 </w:t>
              </w:r>
            </w:ins>
            <w:ins w:id="759" w:author="DELL" w:date="2022-07-24T23:14:00Z">
              <w:r w:rsidR="001931DF">
                <w:rPr>
                  <w:rFonts w:ascii="Times New Roman" w:hAnsi="Times New Roman" w:cs="Times New Roman"/>
                  <w:sz w:val="24"/>
                  <w:szCs w:val="24"/>
                </w:rPr>
                <w:t>(</w:t>
              </w:r>
            </w:ins>
            <w:ins w:id="760" w:author="DELL" w:date="2022-07-24T22:48:00Z">
              <w:r w:rsidRPr="00BD35FA">
                <w:rPr>
                  <w:rFonts w:ascii="Times New Roman" w:hAnsi="Times New Roman" w:cs="Times New Roman"/>
                  <w:sz w:val="24"/>
                  <w:szCs w:val="24"/>
                </w:rPr>
                <w:t xml:space="preserve">0.26 </w:t>
              </w:r>
            </w:ins>
            <w:ins w:id="761" w:author="DELL" w:date="2022-07-24T23:14:00Z">
              <w:r w:rsidR="001931DF">
                <w:rPr>
                  <w:rFonts w:ascii="Times New Roman" w:hAnsi="Times New Roman" w:cs="Times New Roman"/>
                  <w:sz w:val="24"/>
                  <w:szCs w:val="24"/>
                </w:rPr>
                <w:t xml:space="preserve">- </w:t>
              </w:r>
            </w:ins>
            <w:ins w:id="762" w:author="DELL" w:date="2022-07-24T22:48:00Z">
              <w:r w:rsidRPr="00BD35FA">
                <w:rPr>
                  <w:rFonts w:ascii="Times New Roman" w:hAnsi="Times New Roman" w:cs="Times New Roman"/>
                  <w:sz w:val="24"/>
                  <w:szCs w:val="24"/>
                </w:rPr>
                <w:t>1.59</w:t>
              </w:r>
            </w:ins>
            <w:ins w:id="763" w:author="DELL" w:date="2022-07-24T23:14:00Z">
              <w:r w:rsidR="001931DF">
                <w:rPr>
                  <w:rFonts w:ascii="Times New Roman" w:hAnsi="Times New Roman" w:cs="Times New Roman"/>
                  <w:sz w:val="24"/>
                  <w:szCs w:val="24"/>
                </w:rPr>
                <w:t>)</w:t>
              </w:r>
            </w:ins>
          </w:p>
        </w:tc>
        <w:tc>
          <w:tcPr>
            <w:tcW w:w="764" w:type="dxa"/>
          </w:tcPr>
          <w:p w14:paraId="3AB09879" w14:textId="639A47C4" w:rsidR="00AF1889" w:rsidRPr="00A76633" w:rsidRDefault="00180D13" w:rsidP="00AF1889">
            <w:pPr>
              <w:spacing w:after="0" w:line="240" w:lineRule="auto"/>
              <w:rPr>
                <w:ins w:id="764" w:author="DELL" w:date="2022-07-23T02:17:00Z"/>
                <w:rFonts w:ascii="Times New Roman" w:hAnsi="Times New Roman" w:cs="Times New Roman"/>
                <w:sz w:val="24"/>
                <w:szCs w:val="24"/>
              </w:rPr>
            </w:pPr>
            <w:ins w:id="765" w:author="DELL" w:date="2022-07-24T01:07:00Z">
              <w:r w:rsidRPr="00180D13">
                <w:rPr>
                  <w:rFonts w:ascii="Times New Roman" w:hAnsi="Times New Roman" w:cs="Times New Roman"/>
                  <w:sz w:val="24"/>
                  <w:szCs w:val="24"/>
                </w:rPr>
                <w:t xml:space="preserve">0.341  </w:t>
              </w:r>
            </w:ins>
          </w:p>
        </w:tc>
        <w:tc>
          <w:tcPr>
            <w:tcW w:w="1194" w:type="dxa"/>
          </w:tcPr>
          <w:p w14:paraId="23D6269D" w14:textId="085981D6" w:rsidR="00AF1889" w:rsidRPr="00A76633" w:rsidRDefault="0086046F">
            <w:pPr>
              <w:spacing w:after="0" w:line="240" w:lineRule="auto"/>
              <w:rPr>
                <w:ins w:id="766" w:author="DELL" w:date="2022-07-23T02:17:00Z"/>
                <w:rFonts w:ascii="Times New Roman" w:hAnsi="Times New Roman" w:cs="Times New Roman"/>
                <w:sz w:val="24"/>
                <w:szCs w:val="24"/>
              </w:rPr>
            </w:pPr>
            <w:ins w:id="767" w:author="DELL" w:date="2022-07-24T22:43:00Z">
              <w:r>
                <w:rPr>
                  <w:rFonts w:ascii="Times New Roman" w:hAnsi="Times New Roman" w:cs="Times New Roman"/>
                  <w:sz w:val="24"/>
                  <w:szCs w:val="24"/>
                </w:rPr>
                <w:t xml:space="preserve">0.67 </w:t>
              </w:r>
            </w:ins>
            <w:ins w:id="768" w:author="DELL" w:date="2022-07-24T23:54:00Z">
              <w:r>
                <w:rPr>
                  <w:rFonts w:ascii="Times New Roman" w:hAnsi="Times New Roman" w:cs="Times New Roman"/>
                  <w:sz w:val="24"/>
                  <w:szCs w:val="24"/>
                </w:rPr>
                <w:t>(</w:t>
              </w:r>
            </w:ins>
            <w:ins w:id="769" w:author="DELL" w:date="2022-07-24T22:43:00Z">
              <w:r w:rsidR="00BD35FA" w:rsidRPr="00BD35FA">
                <w:rPr>
                  <w:rFonts w:ascii="Times New Roman" w:hAnsi="Times New Roman" w:cs="Times New Roman"/>
                  <w:sz w:val="24"/>
                  <w:szCs w:val="24"/>
                </w:rPr>
                <w:t xml:space="preserve">0.21 </w:t>
              </w:r>
            </w:ins>
            <w:ins w:id="770" w:author="DELL" w:date="2022-07-24T23:54:00Z">
              <w:r>
                <w:rPr>
                  <w:rFonts w:ascii="Times New Roman" w:hAnsi="Times New Roman" w:cs="Times New Roman"/>
                  <w:sz w:val="24"/>
                  <w:szCs w:val="24"/>
                </w:rPr>
                <w:t>-</w:t>
              </w:r>
            </w:ins>
            <w:ins w:id="771" w:author="DELL" w:date="2022-07-24T22:43:00Z">
              <w:r w:rsidR="00BD35FA" w:rsidRPr="00BD35FA">
                <w:rPr>
                  <w:rFonts w:ascii="Times New Roman" w:hAnsi="Times New Roman" w:cs="Times New Roman"/>
                  <w:sz w:val="24"/>
                  <w:szCs w:val="24"/>
                </w:rPr>
                <w:t xml:space="preserve"> 2.16</w:t>
              </w:r>
            </w:ins>
            <w:ins w:id="772" w:author="DELL" w:date="2022-07-24T23:54:00Z">
              <w:r>
                <w:rPr>
                  <w:rFonts w:ascii="Times New Roman" w:hAnsi="Times New Roman" w:cs="Times New Roman"/>
                  <w:sz w:val="24"/>
                  <w:szCs w:val="24"/>
                </w:rPr>
                <w:t>)</w:t>
              </w:r>
            </w:ins>
          </w:p>
        </w:tc>
        <w:tc>
          <w:tcPr>
            <w:tcW w:w="679" w:type="dxa"/>
          </w:tcPr>
          <w:p w14:paraId="6994188B" w14:textId="42CEC4C0" w:rsidR="00AF1889" w:rsidRPr="00A76633" w:rsidRDefault="00602806" w:rsidP="00AF1889">
            <w:pPr>
              <w:spacing w:after="0" w:line="240" w:lineRule="auto"/>
              <w:rPr>
                <w:ins w:id="773" w:author="DELL" w:date="2022-07-23T02:17:00Z"/>
                <w:rFonts w:ascii="Times New Roman" w:hAnsi="Times New Roman" w:cs="Times New Roman"/>
                <w:sz w:val="24"/>
                <w:szCs w:val="24"/>
              </w:rPr>
            </w:pPr>
            <w:ins w:id="774" w:author="DELL" w:date="2022-07-24T22:31:00Z">
              <w:r w:rsidRPr="00602806">
                <w:rPr>
                  <w:rFonts w:ascii="Times New Roman" w:hAnsi="Times New Roman" w:cs="Times New Roman"/>
                  <w:sz w:val="24"/>
                  <w:szCs w:val="24"/>
                </w:rPr>
                <w:t>0</w:t>
              </w:r>
              <w:r w:rsidR="0086046F">
                <w:rPr>
                  <w:rFonts w:ascii="Times New Roman" w:hAnsi="Times New Roman" w:cs="Times New Roman"/>
                  <w:sz w:val="24"/>
                  <w:szCs w:val="24"/>
                </w:rPr>
                <w:t>.504</w:t>
              </w:r>
            </w:ins>
          </w:p>
        </w:tc>
      </w:tr>
      <w:tr w:rsidR="00A55F34" w:rsidRPr="00A76633" w14:paraId="4E19C77D" w14:textId="77777777" w:rsidTr="00837772">
        <w:trPr>
          <w:ins w:id="775" w:author="DELL" w:date="2022-07-23T02:17:00Z"/>
        </w:trPr>
        <w:tc>
          <w:tcPr>
            <w:tcW w:w="1564" w:type="dxa"/>
          </w:tcPr>
          <w:p w14:paraId="1CF17755" w14:textId="12ECD880" w:rsidR="00AF1889" w:rsidRPr="00A76633" w:rsidRDefault="00AF1889" w:rsidP="00AF1889">
            <w:pPr>
              <w:spacing w:after="0" w:line="240" w:lineRule="auto"/>
              <w:rPr>
                <w:ins w:id="776" w:author="DELL" w:date="2022-07-23T02:17:00Z"/>
                <w:rFonts w:ascii="Times New Roman" w:hAnsi="Times New Roman" w:cs="Times New Roman"/>
                <w:sz w:val="24"/>
                <w:szCs w:val="24"/>
              </w:rPr>
            </w:pPr>
            <w:ins w:id="777" w:author="DELL" w:date="2022-07-23T02:21:00Z">
              <w:r w:rsidRPr="00A76633">
                <w:rPr>
                  <w:rFonts w:ascii="Times New Roman" w:hAnsi="Times New Roman" w:cs="Times New Roman"/>
                  <w:sz w:val="24"/>
                  <w:szCs w:val="24"/>
                </w:rPr>
                <w:t>Household size</w:t>
              </w:r>
            </w:ins>
          </w:p>
        </w:tc>
        <w:tc>
          <w:tcPr>
            <w:tcW w:w="1250" w:type="dxa"/>
          </w:tcPr>
          <w:p w14:paraId="767BC99F" w14:textId="77777777" w:rsidR="00AF1889" w:rsidRPr="00A76633" w:rsidRDefault="00AF1889" w:rsidP="00AF1889">
            <w:pPr>
              <w:spacing w:after="0" w:line="240" w:lineRule="auto"/>
              <w:rPr>
                <w:ins w:id="778" w:author="DELL" w:date="2022-07-23T02:17:00Z"/>
                <w:rFonts w:ascii="Times New Roman" w:hAnsi="Times New Roman" w:cs="Times New Roman"/>
                <w:sz w:val="24"/>
                <w:szCs w:val="24"/>
              </w:rPr>
            </w:pPr>
          </w:p>
        </w:tc>
        <w:tc>
          <w:tcPr>
            <w:tcW w:w="691" w:type="dxa"/>
          </w:tcPr>
          <w:p w14:paraId="05F2DF7D" w14:textId="77777777" w:rsidR="00AF1889" w:rsidRPr="00A76633" w:rsidRDefault="00AF1889" w:rsidP="00AF1889">
            <w:pPr>
              <w:spacing w:after="0" w:line="240" w:lineRule="auto"/>
              <w:rPr>
                <w:ins w:id="779" w:author="DELL" w:date="2022-07-23T02:17:00Z"/>
                <w:rFonts w:ascii="Times New Roman" w:hAnsi="Times New Roman" w:cs="Times New Roman"/>
                <w:sz w:val="24"/>
                <w:szCs w:val="24"/>
              </w:rPr>
            </w:pPr>
          </w:p>
        </w:tc>
        <w:tc>
          <w:tcPr>
            <w:tcW w:w="1250" w:type="dxa"/>
          </w:tcPr>
          <w:p w14:paraId="5174624D" w14:textId="77777777" w:rsidR="00AF1889" w:rsidRPr="00A76633" w:rsidRDefault="00AF1889" w:rsidP="00AF1889">
            <w:pPr>
              <w:spacing w:after="0" w:line="240" w:lineRule="auto"/>
              <w:rPr>
                <w:ins w:id="780" w:author="DELL" w:date="2022-07-23T02:17:00Z"/>
                <w:rFonts w:ascii="Times New Roman" w:hAnsi="Times New Roman" w:cs="Times New Roman"/>
                <w:sz w:val="24"/>
                <w:szCs w:val="24"/>
              </w:rPr>
            </w:pPr>
          </w:p>
        </w:tc>
        <w:tc>
          <w:tcPr>
            <w:tcW w:w="764" w:type="dxa"/>
          </w:tcPr>
          <w:p w14:paraId="78EBFE09" w14:textId="77777777" w:rsidR="00AF1889" w:rsidRPr="00A76633" w:rsidRDefault="00AF1889" w:rsidP="00AF1889">
            <w:pPr>
              <w:spacing w:after="0" w:line="240" w:lineRule="auto"/>
              <w:rPr>
                <w:ins w:id="781" w:author="DELL" w:date="2022-07-23T02:17:00Z"/>
                <w:rFonts w:ascii="Times New Roman" w:hAnsi="Times New Roman" w:cs="Times New Roman"/>
                <w:sz w:val="24"/>
                <w:szCs w:val="24"/>
              </w:rPr>
            </w:pPr>
          </w:p>
        </w:tc>
        <w:tc>
          <w:tcPr>
            <w:tcW w:w="1194" w:type="dxa"/>
          </w:tcPr>
          <w:p w14:paraId="107D85D9" w14:textId="77777777" w:rsidR="00AF1889" w:rsidRPr="00A76633" w:rsidRDefault="00AF1889" w:rsidP="00AF1889">
            <w:pPr>
              <w:spacing w:after="0" w:line="240" w:lineRule="auto"/>
              <w:rPr>
                <w:ins w:id="782" w:author="DELL" w:date="2022-07-23T02:17:00Z"/>
                <w:rFonts w:ascii="Times New Roman" w:hAnsi="Times New Roman" w:cs="Times New Roman"/>
                <w:sz w:val="24"/>
                <w:szCs w:val="24"/>
              </w:rPr>
            </w:pPr>
          </w:p>
        </w:tc>
        <w:tc>
          <w:tcPr>
            <w:tcW w:w="764" w:type="dxa"/>
          </w:tcPr>
          <w:p w14:paraId="3A84A2EF" w14:textId="77777777" w:rsidR="00AF1889" w:rsidRPr="00A76633" w:rsidRDefault="00AF1889" w:rsidP="00AF1889">
            <w:pPr>
              <w:spacing w:after="0" w:line="240" w:lineRule="auto"/>
              <w:rPr>
                <w:ins w:id="783" w:author="DELL" w:date="2022-07-23T02:17:00Z"/>
                <w:rFonts w:ascii="Times New Roman" w:hAnsi="Times New Roman" w:cs="Times New Roman"/>
                <w:sz w:val="24"/>
                <w:szCs w:val="24"/>
              </w:rPr>
            </w:pPr>
          </w:p>
        </w:tc>
        <w:tc>
          <w:tcPr>
            <w:tcW w:w="1194" w:type="dxa"/>
          </w:tcPr>
          <w:p w14:paraId="0D6B8125" w14:textId="77777777" w:rsidR="00AF1889" w:rsidRPr="00A76633" w:rsidRDefault="00AF1889" w:rsidP="00AF1889">
            <w:pPr>
              <w:spacing w:after="0" w:line="240" w:lineRule="auto"/>
              <w:rPr>
                <w:ins w:id="784" w:author="DELL" w:date="2022-07-23T02:17:00Z"/>
                <w:rFonts w:ascii="Times New Roman" w:hAnsi="Times New Roman" w:cs="Times New Roman"/>
                <w:sz w:val="24"/>
                <w:szCs w:val="24"/>
              </w:rPr>
            </w:pPr>
          </w:p>
        </w:tc>
        <w:tc>
          <w:tcPr>
            <w:tcW w:w="679" w:type="dxa"/>
          </w:tcPr>
          <w:p w14:paraId="70462581" w14:textId="77777777" w:rsidR="00AF1889" w:rsidRPr="00A76633" w:rsidRDefault="00AF1889" w:rsidP="00AF1889">
            <w:pPr>
              <w:spacing w:after="0" w:line="240" w:lineRule="auto"/>
              <w:rPr>
                <w:ins w:id="785" w:author="DELL" w:date="2022-07-23T02:17:00Z"/>
                <w:rFonts w:ascii="Times New Roman" w:hAnsi="Times New Roman" w:cs="Times New Roman"/>
                <w:sz w:val="24"/>
                <w:szCs w:val="24"/>
              </w:rPr>
            </w:pPr>
          </w:p>
        </w:tc>
      </w:tr>
      <w:tr w:rsidR="00A55F34" w:rsidRPr="00A76633" w14:paraId="4C38063D" w14:textId="77777777" w:rsidTr="00837772">
        <w:trPr>
          <w:ins w:id="786" w:author="DELL" w:date="2022-07-23T02:17:00Z"/>
        </w:trPr>
        <w:tc>
          <w:tcPr>
            <w:tcW w:w="1564" w:type="dxa"/>
          </w:tcPr>
          <w:p w14:paraId="4E06E98A" w14:textId="15429FA8" w:rsidR="00AF1889" w:rsidRPr="00A76633" w:rsidRDefault="00F42859" w:rsidP="00AF1889">
            <w:pPr>
              <w:spacing w:after="0" w:line="240" w:lineRule="auto"/>
              <w:rPr>
                <w:ins w:id="787" w:author="DELL" w:date="2022-07-23T02:17:00Z"/>
                <w:rFonts w:ascii="Times New Roman" w:hAnsi="Times New Roman" w:cs="Times New Roman"/>
                <w:sz w:val="24"/>
                <w:szCs w:val="24"/>
              </w:rPr>
            </w:pPr>
            <w:ins w:id="788" w:author="DELL" w:date="2022-07-25T23:35:00Z">
              <w:r>
                <w:rPr>
                  <w:rFonts w:ascii="Times New Roman" w:hAnsi="Times New Roman" w:cs="Times New Roman"/>
                  <w:sz w:val="24"/>
                  <w:szCs w:val="24"/>
                </w:rPr>
                <w:t xml:space="preserve">Small </w:t>
              </w:r>
            </w:ins>
            <w:ins w:id="789" w:author="DELL" w:date="2022-07-25T23:36:00Z">
              <w:r>
                <w:rPr>
                  <w:rFonts w:ascii="Times New Roman" w:hAnsi="Times New Roman" w:cs="Times New Roman"/>
                  <w:sz w:val="24"/>
                  <w:szCs w:val="24"/>
                </w:rPr>
                <w:t>(</w:t>
              </w:r>
            </w:ins>
            <w:ins w:id="790" w:author="DELL" w:date="2022-07-23T02:21:00Z">
              <w:r w:rsidR="00AF1889" w:rsidRPr="00A76633">
                <w:rPr>
                  <w:rFonts w:ascii="Times New Roman" w:hAnsi="Times New Roman" w:cs="Times New Roman"/>
                  <w:sz w:val="24"/>
                  <w:szCs w:val="24"/>
                </w:rPr>
                <w:t>&lt;5</w:t>
              </w:r>
            </w:ins>
            <w:ins w:id="791" w:author="DELL" w:date="2022-07-25T23:36:00Z">
              <w:r>
                <w:rPr>
                  <w:rFonts w:ascii="Times New Roman" w:hAnsi="Times New Roman" w:cs="Times New Roman"/>
                  <w:sz w:val="24"/>
                  <w:szCs w:val="24"/>
                </w:rPr>
                <w:t>)</w:t>
              </w:r>
            </w:ins>
          </w:p>
        </w:tc>
        <w:tc>
          <w:tcPr>
            <w:tcW w:w="1250" w:type="dxa"/>
          </w:tcPr>
          <w:p w14:paraId="7A3A38E2" w14:textId="31867296" w:rsidR="00AF1889" w:rsidRPr="00A76633" w:rsidRDefault="00AF1889" w:rsidP="00AF1889">
            <w:pPr>
              <w:spacing w:after="0" w:line="240" w:lineRule="auto"/>
              <w:rPr>
                <w:ins w:id="792" w:author="DELL" w:date="2022-07-23T02:17:00Z"/>
                <w:rFonts w:ascii="Times New Roman" w:hAnsi="Times New Roman" w:cs="Times New Roman"/>
                <w:sz w:val="24"/>
                <w:szCs w:val="24"/>
              </w:rPr>
            </w:pPr>
            <w:ins w:id="793" w:author="DELL" w:date="2022-07-23T03:21:00Z">
              <w:r w:rsidRPr="00A76633">
                <w:rPr>
                  <w:rFonts w:ascii="Times New Roman" w:hAnsi="Times New Roman" w:cs="Times New Roman"/>
                  <w:sz w:val="24"/>
                  <w:szCs w:val="24"/>
                </w:rPr>
                <w:t>Reference</w:t>
              </w:r>
            </w:ins>
          </w:p>
        </w:tc>
        <w:tc>
          <w:tcPr>
            <w:tcW w:w="691" w:type="dxa"/>
          </w:tcPr>
          <w:p w14:paraId="26A52991" w14:textId="77777777" w:rsidR="00AF1889" w:rsidRPr="00A76633" w:rsidRDefault="00AF1889" w:rsidP="00AF1889">
            <w:pPr>
              <w:spacing w:after="0" w:line="240" w:lineRule="auto"/>
              <w:rPr>
                <w:ins w:id="794" w:author="DELL" w:date="2022-07-23T02:17:00Z"/>
                <w:rFonts w:ascii="Times New Roman" w:hAnsi="Times New Roman" w:cs="Times New Roman"/>
                <w:sz w:val="24"/>
                <w:szCs w:val="24"/>
              </w:rPr>
            </w:pPr>
          </w:p>
        </w:tc>
        <w:tc>
          <w:tcPr>
            <w:tcW w:w="1250" w:type="dxa"/>
          </w:tcPr>
          <w:p w14:paraId="29387612" w14:textId="0DE6C1DB" w:rsidR="00AF1889" w:rsidRPr="00A76633" w:rsidRDefault="00AF1889" w:rsidP="00AF1889">
            <w:pPr>
              <w:spacing w:after="0" w:line="240" w:lineRule="auto"/>
              <w:rPr>
                <w:ins w:id="795" w:author="DELL" w:date="2022-07-23T02:17:00Z"/>
                <w:rFonts w:ascii="Times New Roman" w:hAnsi="Times New Roman" w:cs="Times New Roman"/>
                <w:sz w:val="24"/>
                <w:szCs w:val="24"/>
              </w:rPr>
            </w:pPr>
            <w:ins w:id="796" w:author="DELL" w:date="2022-07-23T03:21:00Z">
              <w:r w:rsidRPr="00A76633">
                <w:rPr>
                  <w:rFonts w:ascii="Times New Roman" w:hAnsi="Times New Roman" w:cs="Times New Roman"/>
                  <w:sz w:val="24"/>
                  <w:szCs w:val="24"/>
                </w:rPr>
                <w:t>Reference</w:t>
              </w:r>
            </w:ins>
          </w:p>
        </w:tc>
        <w:tc>
          <w:tcPr>
            <w:tcW w:w="764" w:type="dxa"/>
          </w:tcPr>
          <w:p w14:paraId="76165492" w14:textId="77777777" w:rsidR="00AF1889" w:rsidRPr="00A76633" w:rsidRDefault="00AF1889" w:rsidP="00AF1889">
            <w:pPr>
              <w:spacing w:after="0" w:line="240" w:lineRule="auto"/>
              <w:rPr>
                <w:ins w:id="797" w:author="DELL" w:date="2022-07-23T02:17:00Z"/>
                <w:rFonts w:ascii="Times New Roman" w:hAnsi="Times New Roman" w:cs="Times New Roman"/>
                <w:sz w:val="24"/>
                <w:szCs w:val="24"/>
              </w:rPr>
            </w:pPr>
          </w:p>
        </w:tc>
        <w:tc>
          <w:tcPr>
            <w:tcW w:w="1194" w:type="dxa"/>
          </w:tcPr>
          <w:p w14:paraId="51B7628B" w14:textId="68A7AE78" w:rsidR="00AF1889" w:rsidRPr="00A76633" w:rsidRDefault="00AF1889" w:rsidP="00AF1889">
            <w:pPr>
              <w:spacing w:after="0" w:line="240" w:lineRule="auto"/>
              <w:rPr>
                <w:ins w:id="798" w:author="DELL" w:date="2022-07-23T02:17:00Z"/>
                <w:rFonts w:ascii="Times New Roman" w:hAnsi="Times New Roman" w:cs="Times New Roman"/>
                <w:sz w:val="24"/>
                <w:szCs w:val="24"/>
              </w:rPr>
            </w:pPr>
            <w:ins w:id="799" w:author="DELL" w:date="2022-07-23T03:21:00Z">
              <w:r w:rsidRPr="00A76633">
                <w:rPr>
                  <w:rFonts w:ascii="Times New Roman" w:hAnsi="Times New Roman" w:cs="Times New Roman"/>
                  <w:sz w:val="24"/>
                  <w:szCs w:val="24"/>
                </w:rPr>
                <w:t>Reference</w:t>
              </w:r>
            </w:ins>
          </w:p>
        </w:tc>
        <w:tc>
          <w:tcPr>
            <w:tcW w:w="764" w:type="dxa"/>
          </w:tcPr>
          <w:p w14:paraId="034C51EE" w14:textId="77777777" w:rsidR="00AF1889" w:rsidRPr="00A76633" w:rsidRDefault="00AF1889" w:rsidP="00AF1889">
            <w:pPr>
              <w:spacing w:after="0" w:line="240" w:lineRule="auto"/>
              <w:rPr>
                <w:ins w:id="800" w:author="DELL" w:date="2022-07-23T02:17:00Z"/>
                <w:rFonts w:ascii="Times New Roman" w:hAnsi="Times New Roman" w:cs="Times New Roman"/>
                <w:sz w:val="24"/>
                <w:szCs w:val="24"/>
              </w:rPr>
            </w:pPr>
          </w:p>
        </w:tc>
        <w:tc>
          <w:tcPr>
            <w:tcW w:w="1194" w:type="dxa"/>
          </w:tcPr>
          <w:p w14:paraId="21EFCC5D" w14:textId="03DD2F7A" w:rsidR="00AF1889" w:rsidRPr="00A76633" w:rsidRDefault="00AF1889" w:rsidP="00AF1889">
            <w:pPr>
              <w:spacing w:after="0" w:line="240" w:lineRule="auto"/>
              <w:rPr>
                <w:ins w:id="801" w:author="DELL" w:date="2022-07-23T02:17:00Z"/>
                <w:rFonts w:ascii="Times New Roman" w:hAnsi="Times New Roman" w:cs="Times New Roman"/>
                <w:sz w:val="24"/>
                <w:szCs w:val="24"/>
              </w:rPr>
            </w:pPr>
            <w:ins w:id="802" w:author="DELL" w:date="2022-07-23T03:21:00Z">
              <w:r w:rsidRPr="00A76633">
                <w:rPr>
                  <w:rFonts w:ascii="Times New Roman" w:hAnsi="Times New Roman" w:cs="Times New Roman"/>
                  <w:sz w:val="24"/>
                  <w:szCs w:val="24"/>
                </w:rPr>
                <w:t>Reference</w:t>
              </w:r>
            </w:ins>
          </w:p>
        </w:tc>
        <w:tc>
          <w:tcPr>
            <w:tcW w:w="679" w:type="dxa"/>
          </w:tcPr>
          <w:p w14:paraId="077FC869" w14:textId="77777777" w:rsidR="00AF1889" w:rsidRPr="00A76633" w:rsidRDefault="00AF1889" w:rsidP="00AF1889">
            <w:pPr>
              <w:spacing w:after="0" w:line="240" w:lineRule="auto"/>
              <w:rPr>
                <w:ins w:id="803" w:author="DELL" w:date="2022-07-23T02:17:00Z"/>
                <w:rFonts w:ascii="Times New Roman" w:hAnsi="Times New Roman" w:cs="Times New Roman"/>
                <w:sz w:val="24"/>
                <w:szCs w:val="24"/>
              </w:rPr>
            </w:pPr>
          </w:p>
        </w:tc>
      </w:tr>
      <w:tr w:rsidR="00A55F34" w:rsidRPr="00A76633" w14:paraId="22C2F008" w14:textId="77777777" w:rsidTr="00837772">
        <w:tc>
          <w:tcPr>
            <w:tcW w:w="1564" w:type="dxa"/>
          </w:tcPr>
          <w:p w14:paraId="42CC6A91" w14:textId="329DFE2C" w:rsidR="00AF1889" w:rsidRPr="00A76633" w:rsidRDefault="00F42859" w:rsidP="00AF1889">
            <w:pPr>
              <w:spacing w:after="0" w:line="240" w:lineRule="auto"/>
              <w:rPr>
                <w:rFonts w:ascii="Times New Roman" w:hAnsi="Times New Roman" w:cs="Times New Roman"/>
                <w:sz w:val="24"/>
                <w:szCs w:val="24"/>
              </w:rPr>
            </w:pPr>
            <w:ins w:id="804" w:author="DELL" w:date="2022-07-25T23:36:00Z">
              <w:r>
                <w:rPr>
                  <w:rFonts w:ascii="Times New Roman" w:hAnsi="Times New Roman" w:cs="Times New Roman"/>
                  <w:sz w:val="24"/>
                  <w:szCs w:val="24"/>
                </w:rPr>
                <w:t>Large (</w:t>
              </w:r>
            </w:ins>
            <w:ins w:id="805" w:author="DELL" w:date="2022-07-23T02:21:00Z">
              <w:r w:rsidR="00AF1889" w:rsidRPr="00A76633">
                <w:rPr>
                  <w:rFonts w:ascii="Times New Roman" w:hAnsi="Times New Roman" w:cs="Times New Roman"/>
                  <w:sz w:val="24"/>
                  <w:szCs w:val="24"/>
                </w:rPr>
                <w:t>5/5+</w:t>
              </w:r>
            </w:ins>
            <w:ins w:id="806" w:author="DELL" w:date="2022-07-25T23:36:00Z">
              <w:r>
                <w:rPr>
                  <w:rFonts w:ascii="Times New Roman" w:hAnsi="Times New Roman" w:cs="Times New Roman"/>
                  <w:sz w:val="24"/>
                  <w:szCs w:val="24"/>
                </w:rPr>
                <w:t>)</w:t>
              </w:r>
            </w:ins>
            <w:del w:id="807" w:author="DELL" w:date="2022-07-23T02:21:00Z">
              <w:r w:rsidR="00AF1889" w:rsidRPr="00A76633" w:rsidDel="00AD130A">
                <w:rPr>
                  <w:rFonts w:ascii="Times New Roman" w:hAnsi="Times New Roman" w:cs="Times New Roman"/>
                  <w:sz w:val="24"/>
                  <w:szCs w:val="24"/>
                </w:rPr>
                <w:delText>Low</w:delText>
              </w:r>
            </w:del>
          </w:p>
        </w:tc>
        <w:tc>
          <w:tcPr>
            <w:tcW w:w="1250" w:type="dxa"/>
          </w:tcPr>
          <w:p w14:paraId="37210249" w14:textId="049D5C97" w:rsidR="00AF1889" w:rsidRPr="00A76633" w:rsidRDefault="00AF1889" w:rsidP="00AF1889">
            <w:pPr>
              <w:spacing w:after="0" w:line="240" w:lineRule="auto"/>
              <w:rPr>
                <w:rFonts w:ascii="Times New Roman" w:hAnsi="Times New Roman" w:cs="Times New Roman"/>
                <w:sz w:val="24"/>
                <w:szCs w:val="24"/>
              </w:rPr>
            </w:pPr>
            <w:ins w:id="808" w:author="DELL" w:date="2022-07-23T03:22:00Z">
              <w:r>
                <w:rPr>
                  <w:rFonts w:ascii="Times New Roman" w:hAnsi="Times New Roman" w:cs="Times New Roman"/>
                  <w:sz w:val="24"/>
                  <w:szCs w:val="24"/>
                </w:rPr>
                <w:t>0.89 (0.61 – 1.28)</w:t>
              </w:r>
            </w:ins>
            <w:del w:id="809" w:author="DELL" w:date="2022-07-23T02:22:00Z">
              <w:r w:rsidRPr="00A76633" w:rsidDel="00362C74">
                <w:rPr>
                  <w:rFonts w:ascii="Times New Roman" w:hAnsi="Times New Roman" w:cs="Times New Roman"/>
                  <w:sz w:val="24"/>
                  <w:szCs w:val="24"/>
                </w:rPr>
                <w:delText>Reference</w:delText>
              </w:r>
            </w:del>
          </w:p>
        </w:tc>
        <w:tc>
          <w:tcPr>
            <w:tcW w:w="691" w:type="dxa"/>
          </w:tcPr>
          <w:p w14:paraId="08617A8C" w14:textId="648120A6" w:rsidR="00AF1889" w:rsidRPr="00A76633" w:rsidRDefault="00AF1889" w:rsidP="00AF1889">
            <w:pPr>
              <w:spacing w:after="0" w:line="240" w:lineRule="auto"/>
              <w:rPr>
                <w:rFonts w:ascii="Times New Roman" w:hAnsi="Times New Roman" w:cs="Times New Roman"/>
                <w:sz w:val="24"/>
                <w:szCs w:val="24"/>
              </w:rPr>
            </w:pPr>
            <w:ins w:id="810" w:author="DELL" w:date="2022-07-23T03:22:00Z">
              <w:r>
                <w:rPr>
                  <w:rFonts w:ascii="Times New Roman" w:hAnsi="Times New Roman" w:cs="Times New Roman"/>
                  <w:sz w:val="24"/>
                  <w:szCs w:val="24"/>
                </w:rPr>
                <w:t>0.528</w:t>
              </w:r>
            </w:ins>
          </w:p>
        </w:tc>
        <w:tc>
          <w:tcPr>
            <w:tcW w:w="1250" w:type="dxa"/>
          </w:tcPr>
          <w:p w14:paraId="1EA7000A" w14:textId="2FB32CA2" w:rsidR="00AF1889" w:rsidRPr="00A76633" w:rsidRDefault="00F4011D">
            <w:pPr>
              <w:spacing w:after="0" w:line="240" w:lineRule="auto"/>
              <w:rPr>
                <w:rFonts w:ascii="Times New Roman" w:hAnsi="Times New Roman" w:cs="Times New Roman"/>
                <w:sz w:val="24"/>
                <w:szCs w:val="24"/>
              </w:rPr>
            </w:pPr>
            <w:ins w:id="811" w:author="DELL" w:date="2022-07-24T00:35:00Z">
              <w:r>
                <w:rPr>
                  <w:rFonts w:ascii="Times New Roman" w:hAnsi="Times New Roman" w:cs="Times New Roman"/>
                  <w:sz w:val="24"/>
                  <w:szCs w:val="24"/>
                </w:rPr>
                <w:t xml:space="preserve">0.86 </w:t>
              </w:r>
            </w:ins>
            <w:ins w:id="812" w:author="DELL" w:date="2022-07-24T00:42:00Z">
              <w:r>
                <w:rPr>
                  <w:rFonts w:ascii="Times New Roman" w:hAnsi="Times New Roman" w:cs="Times New Roman"/>
                  <w:sz w:val="24"/>
                  <w:szCs w:val="24"/>
                </w:rPr>
                <w:t>(</w:t>
              </w:r>
            </w:ins>
            <w:ins w:id="813" w:author="DELL" w:date="2022-07-24T00:35:00Z">
              <w:r w:rsidR="00AF1889" w:rsidRPr="00AF1889">
                <w:rPr>
                  <w:rFonts w:ascii="Times New Roman" w:hAnsi="Times New Roman" w:cs="Times New Roman"/>
                  <w:sz w:val="24"/>
                  <w:szCs w:val="24"/>
                </w:rPr>
                <w:t>0.56</w:t>
              </w:r>
            </w:ins>
            <w:ins w:id="814" w:author="DELL" w:date="2022-07-24T00:42:00Z">
              <w:r>
                <w:rPr>
                  <w:rFonts w:ascii="Times New Roman" w:hAnsi="Times New Roman" w:cs="Times New Roman"/>
                  <w:sz w:val="24"/>
                  <w:szCs w:val="24"/>
                </w:rPr>
                <w:t xml:space="preserve"> - 1</w:t>
              </w:r>
            </w:ins>
            <w:ins w:id="815" w:author="DELL" w:date="2022-07-24T00:35:00Z">
              <w:r w:rsidR="00AF1889" w:rsidRPr="00AF1889">
                <w:rPr>
                  <w:rFonts w:ascii="Times New Roman" w:hAnsi="Times New Roman" w:cs="Times New Roman"/>
                  <w:sz w:val="24"/>
                  <w:szCs w:val="24"/>
                </w:rPr>
                <w:t>.32</w:t>
              </w:r>
            </w:ins>
            <w:ins w:id="816" w:author="DELL" w:date="2022-07-24T00:42:00Z">
              <w:r>
                <w:rPr>
                  <w:rFonts w:ascii="Times New Roman" w:hAnsi="Times New Roman" w:cs="Times New Roman"/>
                  <w:sz w:val="24"/>
                  <w:szCs w:val="24"/>
                </w:rPr>
                <w:t>)</w:t>
              </w:r>
            </w:ins>
            <w:del w:id="817" w:author="DELL" w:date="2022-07-23T02:22:00Z">
              <w:r w:rsidR="00AF1889" w:rsidRPr="00A76633" w:rsidDel="00362C74">
                <w:rPr>
                  <w:rFonts w:ascii="Times New Roman" w:hAnsi="Times New Roman" w:cs="Times New Roman"/>
                  <w:sz w:val="24"/>
                  <w:szCs w:val="24"/>
                </w:rPr>
                <w:delText>Reference</w:delText>
              </w:r>
            </w:del>
          </w:p>
        </w:tc>
        <w:tc>
          <w:tcPr>
            <w:tcW w:w="764" w:type="dxa"/>
          </w:tcPr>
          <w:p w14:paraId="07B9356F" w14:textId="7E40F516" w:rsidR="00AF1889" w:rsidRPr="00A76633" w:rsidRDefault="00A55F34" w:rsidP="00AF1889">
            <w:pPr>
              <w:spacing w:after="0" w:line="240" w:lineRule="auto"/>
              <w:rPr>
                <w:rFonts w:ascii="Times New Roman" w:hAnsi="Times New Roman" w:cs="Times New Roman"/>
                <w:sz w:val="24"/>
                <w:szCs w:val="24"/>
              </w:rPr>
            </w:pPr>
            <w:ins w:id="818" w:author="DELL" w:date="2022-07-24T00:28:00Z">
              <w:r>
                <w:rPr>
                  <w:rFonts w:ascii="Times New Roman" w:hAnsi="Times New Roman" w:cs="Times New Roman"/>
                  <w:sz w:val="24"/>
                  <w:szCs w:val="24"/>
                </w:rPr>
                <w:t>0.477</w:t>
              </w:r>
            </w:ins>
          </w:p>
        </w:tc>
        <w:tc>
          <w:tcPr>
            <w:tcW w:w="1194" w:type="dxa"/>
          </w:tcPr>
          <w:p w14:paraId="6743A6D5" w14:textId="2D1D2A62" w:rsidR="00AF1889" w:rsidRPr="00A76633" w:rsidRDefault="001931DF">
            <w:pPr>
              <w:spacing w:after="0" w:line="240" w:lineRule="auto"/>
              <w:rPr>
                <w:rFonts w:ascii="Times New Roman" w:hAnsi="Times New Roman" w:cs="Times New Roman"/>
                <w:sz w:val="24"/>
                <w:szCs w:val="24"/>
              </w:rPr>
            </w:pPr>
            <w:ins w:id="819" w:author="DELL" w:date="2022-07-24T22:49:00Z">
              <w:r>
                <w:rPr>
                  <w:rFonts w:ascii="Times New Roman" w:hAnsi="Times New Roman" w:cs="Times New Roman"/>
                  <w:sz w:val="24"/>
                  <w:szCs w:val="24"/>
                </w:rPr>
                <w:t xml:space="preserve">0.78 </w:t>
              </w:r>
            </w:ins>
            <w:ins w:id="820" w:author="DELL" w:date="2022-07-24T23:14:00Z">
              <w:r>
                <w:rPr>
                  <w:rFonts w:ascii="Times New Roman" w:hAnsi="Times New Roman" w:cs="Times New Roman"/>
                  <w:sz w:val="24"/>
                  <w:szCs w:val="24"/>
                </w:rPr>
                <w:t>(</w:t>
              </w:r>
            </w:ins>
            <w:ins w:id="821" w:author="DELL" w:date="2022-07-24T22:49:00Z">
              <w:r w:rsidR="00BD35FA" w:rsidRPr="00BD35FA">
                <w:rPr>
                  <w:rFonts w:ascii="Times New Roman" w:hAnsi="Times New Roman" w:cs="Times New Roman"/>
                  <w:sz w:val="24"/>
                  <w:szCs w:val="24"/>
                </w:rPr>
                <w:t xml:space="preserve">0.46 </w:t>
              </w:r>
            </w:ins>
            <w:ins w:id="822" w:author="DELL" w:date="2022-07-24T23:14:00Z">
              <w:r>
                <w:rPr>
                  <w:rFonts w:ascii="Times New Roman" w:hAnsi="Times New Roman" w:cs="Times New Roman"/>
                  <w:sz w:val="24"/>
                  <w:szCs w:val="24"/>
                </w:rPr>
                <w:t xml:space="preserve">- </w:t>
              </w:r>
            </w:ins>
            <w:ins w:id="823" w:author="DELL" w:date="2022-07-24T22:49:00Z">
              <w:r w:rsidR="00BD35FA" w:rsidRPr="00BD35FA">
                <w:rPr>
                  <w:rFonts w:ascii="Times New Roman" w:hAnsi="Times New Roman" w:cs="Times New Roman"/>
                  <w:sz w:val="24"/>
                  <w:szCs w:val="24"/>
                </w:rPr>
                <w:t>1.31</w:t>
              </w:r>
            </w:ins>
            <w:ins w:id="824" w:author="DELL" w:date="2022-07-24T23:14:00Z">
              <w:r>
                <w:rPr>
                  <w:rFonts w:ascii="Times New Roman" w:hAnsi="Times New Roman" w:cs="Times New Roman"/>
                  <w:sz w:val="24"/>
                  <w:szCs w:val="24"/>
                </w:rPr>
                <w:t>)</w:t>
              </w:r>
            </w:ins>
            <w:del w:id="825" w:author="DELL" w:date="2022-07-23T02:22:00Z">
              <w:r w:rsidR="00AF1889" w:rsidRPr="00A76633" w:rsidDel="00362C74">
                <w:rPr>
                  <w:rFonts w:ascii="Times New Roman" w:hAnsi="Times New Roman" w:cs="Times New Roman"/>
                  <w:sz w:val="24"/>
                  <w:szCs w:val="24"/>
                </w:rPr>
                <w:delText>Reference</w:delText>
              </w:r>
            </w:del>
          </w:p>
        </w:tc>
        <w:tc>
          <w:tcPr>
            <w:tcW w:w="764" w:type="dxa"/>
          </w:tcPr>
          <w:p w14:paraId="29642C78" w14:textId="7B9BBF2E" w:rsidR="00AF1889" w:rsidRPr="00A76633" w:rsidRDefault="00BD35FA" w:rsidP="00AF1889">
            <w:pPr>
              <w:spacing w:after="0" w:line="240" w:lineRule="auto"/>
              <w:rPr>
                <w:rFonts w:ascii="Times New Roman" w:hAnsi="Times New Roman" w:cs="Times New Roman"/>
                <w:sz w:val="24"/>
                <w:szCs w:val="24"/>
              </w:rPr>
            </w:pPr>
            <w:ins w:id="826" w:author="DELL" w:date="2022-07-24T22:49:00Z">
              <w:r w:rsidRPr="00BD35FA">
                <w:rPr>
                  <w:rFonts w:ascii="Times New Roman" w:hAnsi="Times New Roman" w:cs="Times New Roman"/>
                  <w:sz w:val="24"/>
                  <w:szCs w:val="24"/>
                </w:rPr>
                <w:t xml:space="preserve">0.349   </w:t>
              </w:r>
            </w:ins>
          </w:p>
        </w:tc>
        <w:tc>
          <w:tcPr>
            <w:tcW w:w="1194" w:type="dxa"/>
          </w:tcPr>
          <w:p w14:paraId="030AD170" w14:textId="3FD46E08" w:rsidR="00AF1889" w:rsidRPr="00A76633" w:rsidRDefault="0086046F">
            <w:pPr>
              <w:spacing w:after="0" w:line="240" w:lineRule="auto"/>
              <w:rPr>
                <w:rFonts w:ascii="Times New Roman" w:hAnsi="Times New Roman" w:cs="Times New Roman"/>
                <w:sz w:val="24"/>
                <w:szCs w:val="24"/>
              </w:rPr>
            </w:pPr>
            <w:ins w:id="827" w:author="DELL" w:date="2022-07-24T22:43:00Z">
              <w:r>
                <w:rPr>
                  <w:rFonts w:ascii="Times New Roman" w:hAnsi="Times New Roman" w:cs="Times New Roman"/>
                  <w:sz w:val="24"/>
                  <w:szCs w:val="24"/>
                </w:rPr>
                <w:t xml:space="preserve">0.71 </w:t>
              </w:r>
            </w:ins>
            <w:ins w:id="828" w:author="DELL" w:date="2022-07-24T23:54:00Z">
              <w:r>
                <w:rPr>
                  <w:rFonts w:ascii="Times New Roman" w:hAnsi="Times New Roman" w:cs="Times New Roman"/>
                  <w:sz w:val="24"/>
                  <w:szCs w:val="24"/>
                </w:rPr>
                <w:t>(</w:t>
              </w:r>
            </w:ins>
            <w:ins w:id="829" w:author="DELL" w:date="2022-07-24T22:43:00Z">
              <w:r w:rsidR="00BD35FA" w:rsidRPr="00BD35FA">
                <w:rPr>
                  <w:rFonts w:ascii="Times New Roman" w:hAnsi="Times New Roman" w:cs="Times New Roman"/>
                  <w:sz w:val="24"/>
                  <w:szCs w:val="24"/>
                </w:rPr>
                <w:t xml:space="preserve">0.40 </w:t>
              </w:r>
            </w:ins>
            <w:ins w:id="830" w:author="DELL" w:date="2022-07-24T23:54:00Z">
              <w:r>
                <w:rPr>
                  <w:rFonts w:ascii="Times New Roman" w:hAnsi="Times New Roman" w:cs="Times New Roman"/>
                  <w:sz w:val="24"/>
                  <w:szCs w:val="24"/>
                </w:rPr>
                <w:t xml:space="preserve">- </w:t>
              </w:r>
            </w:ins>
            <w:ins w:id="831" w:author="DELL" w:date="2022-07-24T22:43:00Z">
              <w:r w:rsidR="00BD35FA" w:rsidRPr="00BD35FA">
                <w:rPr>
                  <w:rFonts w:ascii="Times New Roman" w:hAnsi="Times New Roman" w:cs="Times New Roman"/>
                  <w:sz w:val="24"/>
                  <w:szCs w:val="24"/>
                </w:rPr>
                <w:t>1.26</w:t>
              </w:r>
            </w:ins>
            <w:ins w:id="832" w:author="DELL" w:date="2022-07-24T23:54:00Z">
              <w:r>
                <w:rPr>
                  <w:rFonts w:ascii="Times New Roman" w:hAnsi="Times New Roman" w:cs="Times New Roman"/>
                  <w:sz w:val="24"/>
                  <w:szCs w:val="24"/>
                </w:rPr>
                <w:t>)</w:t>
              </w:r>
            </w:ins>
            <w:del w:id="833" w:author="DELL" w:date="2022-07-23T02:22:00Z">
              <w:r w:rsidR="00AF1889" w:rsidRPr="00A76633" w:rsidDel="00362C74">
                <w:rPr>
                  <w:rFonts w:ascii="Times New Roman" w:hAnsi="Times New Roman" w:cs="Times New Roman"/>
                  <w:sz w:val="24"/>
                  <w:szCs w:val="24"/>
                </w:rPr>
                <w:delText>Reference</w:delText>
              </w:r>
            </w:del>
          </w:p>
        </w:tc>
        <w:tc>
          <w:tcPr>
            <w:tcW w:w="679" w:type="dxa"/>
          </w:tcPr>
          <w:p w14:paraId="511160FF" w14:textId="7C8C492C" w:rsidR="00AF1889" w:rsidRPr="00A76633" w:rsidRDefault="00602806" w:rsidP="00AF1889">
            <w:pPr>
              <w:spacing w:after="0" w:line="240" w:lineRule="auto"/>
              <w:rPr>
                <w:rFonts w:ascii="Times New Roman" w:hAnsi="Times New Roman" w:cs="Times New Roman"/>
                <w:sz w:val="24"/>
                <w:szCs w:val="24"/>
              </w:rPr>
            </w:pPr>
            <w:ins w:id="834" w:author="DELL" w:date="2022-07-24T22:32:00Z">
              <w:r w:rsidRPr="00602806">
                <w:rPr>
                  <w:rFonts w:ascii="Times New Roman" w:hAnsi="Times New Roman" w:cs="Times New Roman"/>
                  <w:sz w:val="24"/>
                  <w:szCs w:val="24"/>
                </w:rPr>
                <w:t>0.245</w:t>
              </w:r>
            </w:ins>
          </w:p>
        </w:tc>
      </w:tr>
      <w:tr w:rsidR="00A55F34" w:rsidRPr="00A76633" w14:paraId="43519208" w14:textId="77777777" w:rsidTr="00837772">
        <w:tc>
          <w:tcPr>
            <w:tcW w:w="1564" w:type="dxa"/>
          </w:tcPr>
          <w:p w14:paraId="2B7F21C6" w14:textId="2A1EC33F" w:rsidR="00AF1889" w:rsidRPr="00A76633" w:rsidRDefault="00AF1889" w:rsidP="00AF1889">
            <w:pPr>
              <w:spacing w:after="0" w:line="240" w:lineRule="auto"/>
              <w:rPr>
                <w:rFonts w:ascii="Times New Roman" w:hAnsi="Times New Roman" w:cs="Times New Roman"/>
                <w:sz w:val="24"/>
                <w:szCs w:val="24"/>
              </w:rPr>
            </w:pPr>
            <w:ins w:id="835" w:author="DELL" w:date="2022-07-23T02:21:00Z">
              <w:r w:rsidRPr="00A76633">
                <w:rPr>
                  <w:rFonts w:ascii="Times New Roman" w:hAnsi="Times New Roman" w:cs="Times New Roman"/>
                  <w:sz w:val="24"/>
                  <w:szCs w:val="24"/>
                </w:rPr>
                <w:t>Livestock ownership</w:t>
              </w:r>
            </w:ins>
            <w:del w:id="836" w:author="DELL" w:date="2022-07-23T02:21:00Z">
              <w:r w:rsidRPr="00A76633" w:rsidDel="00AD130A">
                <w:rPr>
                  <w:rFonts w:ascii="Times New Roman" w:hAnsi="Times New Roman" w:cs="Times New Roman"/>
                  <w:sz w:val="24"/>
                  <w:szCs w:val="24"/>
                </w:rPr>
                <w:delText>Moderate</w:delText>
              </w:r>
            </w:del>
          </w:p>
        </w:tc>
        <w:tc>
          <w:tcPr>
            <w:tcW w:w="1250" w:type="dxa"/>
          </w:tcPr>
          <w:p w14:paraId="473F6B9E" w14:textId="126A8C3B" w:rsidR="00AF1889" w:rsidRPr="00A76633" w:rsidRDefault="00AF1889" w:rsidP="00AF1889">
            <w:pPr>
              <w:spacing w:after="0" w:line="240" w:lineRule="auto"/>
              <w:rPr>
                <w:rFonts w:ascii="Times New Roman" w:hAnsi="Times New Roman" w:cs="Times New Roman"/>
                <w:sz w:val="24"/>
                <w:szCs w:val="24"/>
              </w:rPr>
            </w:pPr>
            <w:del w:id="837" w:author="DELL" w:date="2022-07-23T02:22:00Z">
              <w:r w:rsidRPr="00A76633" w:rsidDel="00362C74">
                <w:rPr>
                  <w:rFonts w:ascii="Times New Roman" w:hAnsi="Times New Roman" w:cs="Times New Roman"/>
                  <w:sz w:val="24"/>
                  <w:szCs w:val="24"/>
                </w:rPr>
                <w:delText>1.60 (0.79 – 3.25)</w:delText>
              </w:r>
            </w:del>
          </w:p>
        </w:tc>
        <w:tc>
          <w:tcPr>
            <w:tcW w:w="691" w:type="dxa"/>
          </w:tcPr>
          <w:p w14:paraId="67105933" w14:textId="275F69CC" w:rsidR="00AF1889" w:rsidRPr="00A76633" w:rsidRDefault="00AF1889" w:rsidP="00AF1889">
            <w:pPr>
              <w:spacing w:after="0" w:line="240" w:lineRule="auto"/>
              <w:rPr>
                <w:rFonts w:ascii="Times New Roman" w:hAnsi="Times New Roman" w:cs="Times New Roman"/>
                <w:sz w:val="24"/>
                <w:szCs w:val="24"/>
              </w:rPr>
            </w:pPr>
            <w:del w:id="838" w:author="DELL" w:date="2022-07-23T02:22:00Z">
              <w:r w:rsidRPr="00A76633" w:rsidDel="00362C74">
                <w:rPr>
                  <w:rFonts w:ascii="Times New Roman" w:hAnsi="Times New Roman" w:cs="Times New Roman"/>
                  <w:sz w:val="24"/>
                  <w:szCs w:val="24"/>
                </w:rPr>
                <w:delText>0.193</w:delText>
              </w:r>
            </w:del>
          </w:p>
        </w:tc>
        <w:tc>
          <w:tcPr>
            <w:tcW w:w="1250" w:type="dxa"/>
          </w:tcPr>
          <w:p w14:paraId="793ADA55" w14:textId="5828916A" w:rsidR="00AF1889" w:rsidRPr="00A76633" w:rsidRDefault="00AF1889" w:rsidP="00AF1889">
            <w:pPr>
              <w:spacing w:after="0" w:line="240" w:lineRule="auto"/>
              <w:rPr>
                <w:rFonts w:ascii="Times New Roman" w:hAnsi="Times New Roman" w:cs="Times New Roman"/>
                <w:sz w:val="24"/>
                <w:szCs w:val="24"/>
              </w:rPr>
            </w:pPr>
            <w:del w:id="839" w:author="DELL" w:date="2022-07-23T02:22:00Z">
              <w:r w:rsidRPr="00A76633" w:rsidDel="00362C74">
                <w:rPr>
                  <w:rFonts w:ascii="Times New Roman" w:hAnsi="Times New Roman" w:cs="Times New Roman"/>
                  <w:sz w:val="24"/>
                  <w:szCs w:val="24"/>
                </w:rPr>
                <w:delText>1.46 (0.71 – 3.01)</w:delText>
              </w:r>
            </w:del>
          </w:p>
        </w:tc>
        <w:tc>
          <w:tcPr>
            <w:tcW w:w="764" w:type="dxa"/>
          </w:tcPr>
          <w:p w14:paraId="61D6E2CB" w14:textId="360AD20A" w:rsidR="00AF1889" w:rsidRPr="00A76633" w:rsidRDefault="00AF1889" w:rsidP="00AF1889">
            <w:pPr>
              <w:spacing w:after="0" w:line="240" w:lineRule="auto"/>
              <w:rPr>
                <w:rFonts w:ascii="Times New Roman" w:hAnsi="Times New Roman" w:cs="Times New Roman"/>
                <w:sz w:val="24"/>
                <w:szCs w:val="24"/>
              </w:rPr>
            </w:pPr>
            <w:del w:id="840" w:author="DELL" w:date="2022-07-23T02:22:00Z">
              <w:r w:rsidRPr="00A76633" w:rsidDel="00362C74">
                <w:rPr>
                  <w:rFonts w:ascii="Times New Roman" w:hAnsi="Times New Roman" w:cs="Times New Roman"/>
                  <w:sz w:val="24"/>
                  <w:szCs w:val="24"/>
                </w:rPr>
                <w:delText>0.301</w:delText>
              </w:r>
            </w:del>
          </w:p>
        </w:tc>
        <w:tc>
          <w:tcPr>
            <w:tcW w:w="1194" w:type="dxa"/>
          </w:tcPr>
          <w:p w14:paraId="0BC75F97" w14:textId="20855496" w:rsidR="00AF1889" w:rsidRPr="00A76633" w:rsidRDefault="00AF1889" w:rsidP="00AF1889">
            <w:pPr>
              <w:spacing w:after="0" w:line="240" w:lineRule="auto"/>
              <w:rPr>
                <w:rFonts w:ascii="Times New Roman" w:hAnsi="Times New Roman" w:cs="Times New Roman"/>
                <w:sz w:val="24"/>
                <w:szCs w:val="24"/>
              </w:rPr>
            </w:pPr>
            <w:del w:id="841" w:author="DELL" w:date="2022-07-23T02:22:00Z">
              <w:r w:rsidRPr="00A76633" w:rsidDel="00362C74">
                <w:rPr>
                  <w:rFonts w:ascii="Times New Roman" w:hAnsi="Times New Roman" w:cs="Times New Roman"/>
                  <w:sz w:val="24"/>
                  <w:szCs w:val="24"/>
                </w:rPr>
                <w:delText>1.23 (0.53 – 2.81)</w:delText>
              </w:r>
            </w:del>
          </w:p>
        </w:tc>
        <w:tc>
          <w:tcPr>
            <w:tcW w:w="764" w:type="dxa"/>
          </w:tcPr>
          <w:p w14:paraId="7AAACF29" w14:textId="7C3BE321" w:rsidR="00AF1889" w:rsidRPr="00A76633" w:rsidRDefault="00AF1889" w:rsidP="00AF1889">
            <w:pPr>
              <w:spacing w:after="0" w:line="240" w:lineRule="auto"/>
              <w:rPr>
                <w:rFonts w:ascii="Times New Roman" w:hAnsi="Times New Roman" w:cs="Times New Roman"/>
                <w:sz w:val="24"/>
                <w:szCs w:val="24"/>
              </w:rPr>
            </w:pPr>
            <w:del w:id="842" w:author="DELL" w:date="2022-07-23T02:22:00Z">
              <w:r w:rsidRPr="00A76633" w:rsidDel="00362C74">
                <w:rPr>
                  <w:rFonts w:ascii="Times New Roman" w:hAnsi="Times New Roman" w:cs="Times New Roman"/>
                  <w:sz w:val="24"/>
                  <w:szCs w:val="24"/>
                </w:rPr>
                <w:delText>0.632</w:delText>
              </w:r>
            </w:del>
          </w:p>
        </w:tc>
        <w:tc>
          <w:tcPr>
            <w:tcW w:w="1194" w:type="dxa"/>
          </w:tcPr>
          <w:p w14:paraId="05DA57A7" w14:textId="4BC268D0" w:rsidR="00AF1889" w:rsidRPr="00A76633" w:rsidRDefault="00AF1889" w:rsidP="00AF1889">
            <w:pPr>
              <w:spacing w:after="0" w:line="240" w:lineRule="auto"/>
              <w:rPr>
                <w:rFonts w:ascii="Times New Roman" w:hAnsi="Times New Roman" w:cs="Times New Roman"/>
                <w:sz w:val="24"/>
                <w:szCs w:val="24"/>
              </w:rPr>
            </w:pPr>
            <w:del w:id="843" w:author="DELL" w:date="2022-07-23T02:22:00Z">
              <w:r w:rsidRPr="00A76633" w:rsidDel="00362C74">
                <w:rPr>
                  <w:rFonts w:ascii="Times New Roman" w:hAnsi="Times New Roman" w:cs="Times New Roman"/>
                  <w:sz w:val="24"/>
                  <w:szCs w:val="24"/>
                </w:rPr>
                <w:delText>1.29 (0.54 – 3.10)</w:delText>
              </w:r>
            </w:del>
          </w:p>
        </w:tc>
        <w:tc>
          <w:tcPr>
            <w:tcW w:w="679" w:type="dxa"/>
          </w:tcPr>
          <w:p w14:paraId="2461499B" w14:textId="0C664DC6" w:rsidR="00AF1889" w:rsidRPr="00A76633" w:rsidRDefault="00AF1889" w:rsidP="00AF1889">
            <w:pPr>
              <w:spacing w:after="0" w:line="240" w:lineRule="auto"/>
              <w:rPr>
                <w:rFonts w:ascii="Times New Roman" w:hAnsi="Times New Roman" w:cs="Times New Roman"/>
                <w:sz w:val="24"/>
                <w:szCs w:val="24"/>
              </w:rPr>
            </w:pPr>
            <w:del w:id="844" w:author="DELL" w:date="2022-07-23T02:22:00Z">
              <w:r w:rsidRPr="00A76633" w:rsidDel="00362C74">
                <w:rPr>
                  <w:rFonts w:ascii="Times New Roman" w:hAnsi="Times New Roman" w:cs="Times New Roman"/>
                  <w:sz w:val="24"/>
                  <w:szCs w:val="24"/>
                </w:rPr>
                <w:delText>0.562</w:delText>
              </w:r>
            </w:del>
          </w:p>
        </w:tc>
      </w:tr>
      <w:tr w:rsidR="00A55F34" w:rsidRPr="00A76633" w14:paraId="0094C653" w14:textId="77777777" w:rsidTr="00837772">
        <w:tc>
          <w:tcPr>
            <w:tcW w:w="1564" w:type="dxa"/>
          </w:tcPr>
          <w:p w14:paraId="2B5C04C4" w14:textId="0137297A" w:rsidR="00AF1889" w:rsidRPr="00A76633" w:rsidRDefault="00AF1889" w:rsidP="00AF1889">
            <w:pPr>
              <w:spacing w:after="0" w:line="240" w:lineRule="auto"/>
              <w:rPr>
                <w:rFonts w:ascii="Times New Roman" w:hAnsi="Times New Roman" w:cs="Times New Roman"/>
                <w:sz w:val="24"/>
                <w:szCs w:val="24"/>
              </w:rPr>
            </w:pPr>
            <w:ins w:id="845" w:author="DELL" w:date="2022-07-23T02:21:00Z">
              <w:r w:rsidRPr="00A76633">
                <w:rPr>
                  <w:rFonts w:ascii="Times New Roman" w:hAnsi="Times New Roman" w:cs="Times New Roman"/>
                  <w:sz w:val="24"/>
                  <w:szCs w:val="24"/>
                </w:rPr>
                <w:t>Yes</w:t>
              </w:r>
            </w:ins>
            <w:del w:id="846" w:author="DELL" w:date="2022-07-23T02:21:00Z">
              <w:r w:rsidRPr="00A76633" w:rsidDel="00AD130A">
                <w:rPr>
                  <w:rFonts w:ascii="Times New Roman" w:hAnsi="Times New Roman" w:cs="Times New Roman"/>
                  <w:sz w:val="24"/>
                  <w:szCs w:val="24"/>
                </w:rPr>
                <w:delText>High</w:delText>
              </w:r>
            </w:del>
          </w:p>
        </w:tc>
        <w:tc>
          <w:tcPr>
            <w:tcW w:w="1250" w:type="dxa"/>
          </w:tcPr>
          <w:p w14:paraId="042F8E1A" w14:textId="7FD37B9E" w:rsidR="00AF1889" w:rsidRPr="00A76633" w:rsidRDefault="00AF1889" w:rsidP="00AF1889">
            <w:pPr>
              <w:spacing w:after="0" w:line="240" w:lineRule="auto"/>
              <w:rPr>
                <w:rFonts w:ascii="Times New Roman" w:hAnsi="Times New Roman" w:cs="Times New Roman"/>
                <w:sz w:val="24"/>
                <w:szCs w:val="24"/>
              </w:rPr>
            </w:pPr>
            <w:ins w:id="847" w:author="DELL" w:date="2022-07-23T03:28:00Z">
              <w:r w:rsidRPr="00A76633">
                <w:rPr>
                  <w:rFonts w:ascii="Times New Roman" w:hAnsi="Times New Roman" w:cs="Times New Roman"/>
                  <w:sz w:val="24"/>
                  <w:szCs w:val="24"/>
                </w:rPr>
                <w:t>Reference</w:t>
              </w:r>
            </w:ins>
            <w:del w:id="848" w:author="DELL" w:date="2022-07-23T02:22:00Z">
              <w:r w:rsidRPr="00A76633" w:rsidDel="00362C74">
                <w:rPr>
                  <w:rFonts w:ascii="Times New Roman" w:hAnsi="Times New Roman" w:cs="Times New Roman"/>
                  <w:sz w:val="24"/>
                  <w:szCs w:val="24"/>
                </w:rPr>
                <w:delText>2.09 (1.17 – 3.72)</w:delText>
              </w:r>
            </w:del>
          </w:p>
        </w:tc>
        <w:tc>
          <w:tcPr>
            <w:tcW w:w="691" w:type="dxa"/>
          </w:tcPr>
          <w:p w14:paraId="2F6B2615" w14:textId="2D214843" w:rsidR="00AF1889" w:rsidRPr="00A76633" w:rsidRDefault="00AF1889" w:rsidP="00AF1889">
            <w:pPr>
              <w:spacing w:after="0" w:line="240" w:lineRule="auto"/>
              <w:rPr>
                <w:rFonts w:ascii="Times New Roman" w:hAnsi="Times New Roman" w:cs="Times New Roman"/>
                <w:sz w:val="24"/>
                <w:szCs w:val="24"/>
              </w:rPr>
            </w:pPr>
            <w:del w:id="849" w:author="DELL" w:date="2022-07-23T02:22:00Z">
              <w:r w:rsidRPr="00A76633" w:rsidDel="00362C74">
                <w:rPr>
                  <w:rFonts w:ascii="Times New Roman" w:hAnsi="Times New Roman" w:cs="Times New Roman"/>
                  <w:sz w:val="24"/>
                  <w:szCs w:val="24"/>
                </w:rPr>
                <w:delText>0.012</w:delText>
              </w:r>
            </w:del>
          </w:p>
        </w:tc>
        <w:tc>
          <w:tcPr>
            <w:tcW w:w="1250" w:type="dxa"/>
          </w:tcPr>
          <w:p w14:paraId="3CA0B4AB" w14:textId="2AE5C9CD" w:rsidR="00AF1889" w:rsidRPr="00A76633" w:rsidRDefault="00AF1889" w:rsidP="00AF1889">
            <w:pPr>
              <w:spacing w:after="0" w:line="240" w:lineRule="auto"/>
              <w:rPr>
                <w:rFonts w:ascii="Times New Roman" w:hAnsi="Times New Roman" w:cs="Times New Roman"/>
                <w:sz w:val="24"/>
                <w:szCs w:val="24"/>
              </w:rPr>
            </w:pPr>
            <w:ins w:id="850" w:author="DELL" w:date="2022-07-23T03:28:00Z">
              <w:r w:rsidRPr="00A76633">
                <w:rPr>
                  <w:rFonts w:ascii="Times New Roman" w:hAnsi="Times New Roman" w:cs="Times New Roman"/>
                  <w:sz w:val="24"/>
                  <w:szCs w:val="24"/>
                </w:rPr>
                <w:t>Reference</w:t>
              </w:r>
            </w:ins>
            <w:del w:id="851" w:author="DELL" w:date="2022-07-23T02:22:00Z">
              <w:r w:rsidRPr="00A76633" w:rsidDel="00362C74">
                <w:rPr>
                  <w:rFonts w:ascii="Times New Roman" w:hAnsi="Times New Roman" w:cs="Times New Roman"/>
                  <w:sz w:val="24"/>
                  <w:szCs w:val="24"/>
                </w:rPr>
                <w:delText>1.96 (1.06 – 3.63)</w:delText>
              </w:r>
            </w:del>
          </w:p>
        </w:tc>
        <w:tc>
          <w:tcPr>
            <w:tcW w:w="764" w:type="dxa"/>
          </w:tcPr>
          <w:p w14:paraId="7C3FD112" w14:textId="137622DE" w:rsidR="00AF1889" w:rsidRPr="00A76633" w:rsidRDefault="00AF1889" w:rsidP="00AF1889">
            <w:pPr>
              <w:spacing w:after="0" w:line="240" w:lineRule="auto"/>
              <w:rPr>
                <w:rFonts w:ascii="Times New Roman" w:hAnsi="Times New Roman" w:cs="Times New Roman"/>
                <w:sz w:val="24"/>
                <w:szCs w:val="24"/>
              </w:rPr>
            </w:pPr>
            <w:del w:id="852" w:author="DELL" w:date="2022-07-23T02:22:00Z">
              <w:r w:rsidRPr="00A76633" w:rsidDel="00362C74">
                <w:rPr>
                  <w:rFonts w:ascii="Times New Roman" w:hAnsi="Times New Roman" w:cs="Times New Roman"/>
                  <w:sz w:val="24"/>
                  <w:szCs w:val="24"/>
                </w:rPr>
                <w:delText>0.032</w:delText>
              </w:r>
            </w:del>
          </w:p>
        </w:tc>
        <w:tc>
          <w:tcPr>
            <w:tcW w:w="1194" w:type="dxa"/>
          </w:tcPr>
          <w:p w14:paraId="37448E49" w14:textId="5144F650" w:rsidR="00AF1889" w:rsidRPr="00A76633" w:rsidRDefault="00AF1889" w:rsidP="00AF1889">
            <w:pPr>
              <w:spacing w:after="0" w:line="240" w:lineRule="auto"/>
              <w:rPr>
                <w:rFonts w:ascii="Times New Roman" w:hAnsi="Times New Roman" w:cs="Times New Roman"/>
                <w:sz w:val="24"/>
                <w:szCs w:val="24"/>
              </w:rPr>
            </w:pPr>
            <w:ins w:id="853" w:author="DELL" w:date="2022-07-23T03:28:00Z">
              <w:r w:rsidRPr="00A76633">
                <w:rPr>
                  <w:rFonts w:ascii="Times New Roman" w:hAnsi="Times New Roman" w:cs="Times New Roman"/>
                  <w:sz w:val="24"/>
                  <w:szCs w:val="24"/>
                </w:rPr>
                <w:t>Reference</w:t>
              </w:r>
            </w:ins>
            <w:del w:id="854" w:author="DELL" w:date="2022-07-23T02:22:00Z">
              <w:r w:rsidRPr="00A76633" w:rsidDel="00362C74">
                <w:rPr>
                  <w:rFonts w:ascii="Times New Roman" w:hAnsi="Times New Roman" w:cs="Times New Roman"/>
                  <w:sz w:val="24"/>
                  <w:szCs w:val="24"/>
                </w:rPr>
                <w:delText>1.13 (0.57 – 2.24)</w:delText>
              </w:r>
            </w:del>
          </w:p>
        </w:tc>
        <w:tc>
          <w:tcPr>
            <w:tcW w:w="764" w:type="dxa"/>
          </w:tcPr>
          <w:p w14:paraId="5C134BFA" w14:textId="00012B94" w:rsidR="00AF1889" w:rsidRPr="00A76633" w:rsidRDefault="00AF1889" w:rsidP="00AF1889">
            <w:pPr>
              <w:spacing w:after="0" w:line="240" w:lineRule="auto"/>
              <w:rPr>
                <w:rFonts w:ascii="Times New Roman" w:hAnsi="Times New Roman" w:cs="Times New Roman"/>
                <w:sz w:val="24"/>
                <w:szCs w:val="24"/>
              </w:rPr>
            </w:pPr>
            <w:del w:id="855" w:author="DELL" w:date="2022-07-23T02:22:00Z">
              <w:r w:rsidRPr="00A76633" w:rsidDel="00362C74">
                <w:rPr>
                  <w:rFonts w:ascii="Times New Roman" w:hAnsi="Times New Roman" w:cs="Times New Roman"/>
                  <w:sz w:val="24"/>
                  <w:szCs w:val="24"/>
                </w:rPr>
                <w:delText>0.725</w:delText>
              </w:r>
            </w:del>
          </w:p>
        </w:tc>
        <w:tc>
          <w:tcPr>
            <w:tcW w:w="1194" w:type="dxa"/>
          </w:tcPr>
          <w:p w14:paraId="6B569E45" w14:textId="663DADC5" w:rsidR="00AF1889" w:rsidRPr="00A76633" w:rsidRDefault="00AF1889" w:rsidP="00AF1889">
            <w:pPr>
              <w:spacing w:after="0" w:line="240" w:lineRule="auto"/>
              <w:rPr>
                <w:rFonts w:ascii="Times New Roman" w:hAnsi="Times New Roman" w:cs="Times New Roman"/>
                <w:sz w:val="24"/>
                <w:szCs w:val="24"/>
              </w:rPr>
            </w:pPr>
            <w:ins w:id="856" w:author="DELL" w:date="2022-07-23T03:28:00Z">
              <w:r w:rsidRPr="00A76633">
                <w:rPr>
                  <w:rFonts w:ascii="Times New Roman" w:hAnsi="Times New Roman" w:cs="Times New Roman"/>
                  <w:sz w:val="24"/>
                  <w:szCs w:val="24"/>
                </w:rPr>
                <w:t>Reference</w:t>
              </w:r>
            </w:ins>
            <w:del w:id="857" w:author="DELL" w:date="2022-07-23T02:22:00Z">
              <w:r w:rsidRPr="00A76633" w:rsidDel="00362C74">
                <w:rPr>
                  <w:rFonts w:ascii="Times New Roman" w:hAnsi="Times New Roman" w:cs="Times New Roman"/>
                  <w:sz w:val="24"/>
                  <w:szCs w:val="24"/>
                </w:rPr>
                <w:delText>1.29 (0.62 – 2.69)</w:delText>
              </w:r>
            </w:del>
          </w:p>
        </w:tc>
        <w:tc>
          <w:tcPr>
            <w:tcW w:w="679" w:type="dxa"/>
          </w:tcPr>
          <w:p w14:paraId="75029ED8" w14:textId="1C927419" w:rsidR="00AF1889" w:rsidRPr="00A76633" w:rsidRDefault="00AF1889" w:rsidP="00AF1889">
            <w:pPr>
              <w:spacing w:after="0" w:line="240" w:lineRule="auto"/>
              <w:rPr>
                <w:rFonts w:ascii="Times New Roman" w:hAnsi="Times New Roman" w:cs="Times New Roman"/>
                <w:sz w:val="24"/>
                <w:szCs w:val="24"/>
              </w:rPr>
            </w:pPr>
            <w:del w:id="858" w:author="DELL" w:date="2022-07-23T02:22:00Z">
              <w:r w:rsidRPr="00A76633" w:rsidDel="00362C74">
                <w:rPr>
                  <w:rFonts w:ascii="Times New Roman" w:hAnsi="Times New Roman" w:cs="Times New Roman"/>
                  <w:sz w:val="24"/>
                  <w:szCs w:val="24"/>
                </w:rPr>
                <w:delText>0.496</w:delText>
              </w:r>
            </w:del>
          </w:p>
        </w:tc>
      </w:tr>
      <w:tr w:rsidR="00A55F34" w:rsidRPr="00A76633" w14:paraId="41E96803" w14:textId="77777777" w:rsidTr="00837772">
        <w:trPr>
          <w:ins w:id="859" w:author="DELL" w:date="2022-07-23T02:17:00Z"/>
        </w:trPr>
        <w:tc>
          <w:tcPr>
            <w:tcW w:w="1564" w:type="dxa"/>
          </w:tcPr>
          <w:p w14:paraId="6080798E" w14:textId="3C3EE7FD" w:rsidR="00AF1889" w:rsidRPr="00A76633" w:rsidRDefault="00AF1889" w:rsidP="00AF1889">
            <w:pPr>
              <w:spacing w:after="0" w:line="240" w:lineRule="auto"/>
              <w:rPr>
                <w:ins w:id="860" w:author="DELL" w:date="2022-07-23T02:17:00Z"/>
                <w:rFonts w:ascii="Times New Roman" w:hAnsi="Times New Roman" w:cs="Times New Roman"/>
                <w:sz w:val="24"/>
                <w:szCs w:val="24"/>
              </w:rPr>
            </w:pPr>
            <w:ins w:id="861" w:author="DELL" w:date="2022-07-23T02:21:00Z">
              <w:r w:rsidRPr="00A76633">
                <w:rPr>
                  <w:rFonts w:ascii="Times New Roman" w:hAnsi="Times New Roman" w:cs="Times New Roman"/>
                  <w:sz w:val="24"/>
                  <w:szCs w:val="24"/>
                </w:rPr>
                <w:t>No</w:t>
              </w:r>
            </w:ins>
          </w:p>
        </w:tc>
        <w:tc>
          <w:tcPr>
            <w:tcW w:w="1250" w:type="dxa"/>
          </w:tcPr>
          <w:p w14:paraId="3BC43811" w14:textId="3145F859" w:rsidR="00AF1889" w:rsidRPr="00A76633" w:rsidRDefault="00AF1889" w:rsidP="00AF1889">
            <w:pPr>
              <w:spacing w:after="0" w:line="240" w:lineRule="auto"/>
              <w:rPr>
                <w:ins w:id="862" w:author="DELL" w:date="2022-07-23T02:17:00Z"/>
                <w:rFonts w:ascii="Times New Roman" w:hAnsi="Times New Roman" w:cs="Times New Roman"/>
                <w:sz w:val="24"/>
                <w:szCs w:val="24"/>
              </w:rPr>
            </w:pPr>
            <w:ins w:id="863" w:author="DELL" w:date="2022-07-23T03:27:00Z">
              <w:r>
                <w:rPr>
                  <w:rFonts w:ascii="Times New Roman" w:hAnsi="Times New Roman" w:cs="Times New Roman"/>
                  <w:sz w:val="24"/>
                  <w:szCs w:val="24"/>
                </w:rPr>
                <w:t xml:space="preserve">1.01 (0.70 </w:t>
              </w:r>
            </w:ins>
            <w:ins w:id="864" w:author="DELL" w:date="2022-07-23T03:28:00Z">
              <w:r>
                <w:rPr>
                  <w:rFonts w:ascii="Times New Roman" w:hAnsi="Times New Roman" w:cs="Times New Roman"/>
                  <w:sz w:val="24"/>
                  <w:szCs w:val="24"/>
                </w:rPr>
                <w:t>–</w:t>
              </w:r>
            </w:ins>
            <w:ins w:id="865" w:author="DELL" w:date="2022-07-23T03:27:00Z">
              <w:r>
                <w:rPr>
                  <w:rFonts w:ascii="Times New Roman" w:hAnsi="Times New Roman" w:cs="Times New Roman"/>
                  <w:sz w:val="24"/>
                  <w:szCs w:val="24"/>
                </w:rPr>
                <w:t xml:space="preserve"> 1.</w:t>
              </w:r>
            </w:ins>
            <w:ins w:id="866" w:author="DELL" w:date="2022-07-23T03:28:00Z">
              <w:r>
                <w:rPr>
                  <w:rFonts w:ascii="Times New Roman" w:hAnsi="Times New Roman" w:cs="Times New Roman"/>
                  <w:sz w:val="24"/>
                  <w:szCs w:val="24"/>
                </w:rPr>
                <w:t>46)</w:t>
              </w:r>
            </w:ins>
          </w:p>
        </w:tc>
        <w:tc>
          <w:tcPr>
            <w:tcW w:w="691" w:type="dxa"/>
          </w:tcPr>
          <w:p w14:paraId="71A7CB33" w14:textId="0C5C47DD" w:rsidR="00AF1889" w:rsidRPr="00A76633" w:rsidRDefault="00AF1889" w:rsidP="00AF1889">
            <w:pPr>
              <w:spacing w:after="0" w:line="240" w:lineRule="auto"/>
              <w:rPr>
                <w:ins w:id="867" w:author="DELL" w:date="2022-07-23T02:17:00Z"/>
                <w:rFonts w:ascii="Times New Roman" w:hAnsi="Times New Roman" w:cs="Times New Roman"/>
                <w:sz w:val="24"/>
                <w:szCs w:val="24"/>
              </w:rPr>
            </w:pPr>
            <w:ins w:id="868" w:author="DELL" w:date="2022-07-23T03:28:00Z">
              <w:r>
                <w:rPr>
                  <w:rFonts w:ascii="Times New Roman" w:hAnsi="Times New Roman" w:cs="Times New Roman"/>
                  <w:sz w:val="24"/>
                  <w:szCs w:val="24"/>
                </w:rPr>
                <w:t>0.967</w:t>
              </w:r>
            </w:ins>
          </w:p>
        </w:tc>
        <w:tc>
          <w:tcPr>
            <w:tcW w:w="1250" w:type="dxa"/>
          </w:tcPr>
          <w:p w14:paraId="4D2B5A5D" w14:textId="7C6E600D" w:rsidR="00AF1889" w:rsidRPr="00A76633" w:rsidRDefault="00F4011D">
            <w:pPr>
              <w:spacing w:after="0" w:line="240" w:lineRule="auto"/>
              <w:rPr>
                <w:ins w:id="869" w:author="DELL" w:date="2022-07-23T02:17:00Z"/>
                <w:rFonts w:ascii="Times New Roman" w:hAnsi="Times New Roman" w:cs="Times New Roman"/>
                <w:sz w:val="24"/>
                <w:szCs w:val="24"/>
              </w:rPr>
            </w:pPr>
            <w:ins w:id="870" w:author="DELL" w:date="2022-07-24T00:35:00Z">
              <w:r>
                <w:rPr>
                  <w:rFonts w:ascii="Times New Roman" w:hAnsi="Times New Roman" w:cs="Times New Roman"/>
                  <w:sz w:val="24"/>
                  <w:szCs w:val="24"/>
                </w:rPr>
                <w:t xml:space="preserve">1.09 </w:t>
              </w:r>
            </w:ins>
            <w:ins w:id="871" w:author="DELL" w:date="2022-07-24T00:42:00Z">
              <w:r>
                <w:rPr>
                  <w:rFonts w:ascii="Times New Roman" w:hAnsi="Times New Roman" w:cs="Times New Roman"/>
                  <w:sz w:val="24"/>
                  <w:szCs w:val="24"/>
                </w:rPr>
                <w:t>(</w:t>
              </w:r>
            </w:ins>
            <w:ins w:id="872" w:author="DELL" w:date="2022-07-24T00:35:00Z">
              <w:r w:rsidR="00AF1889" w:rsidRPr="00AF1889">
                <w:rPr>
                  <w:rFonts w:ascii="Times New Roman" w:hAnsi="Times New Roman" w:cs="Times New Roman"/>
                  <w:sz w:val="24"/>
                  <w:szCs w:val="24"/>
                </w:rPr>
                <w:t>0.72</w:t>
              </w:r>
            </w:ins>
            <w:ins w:id="873" w:author="DELL" w:date="2022-07-24T00:42:00Z">
              <w:r>
                <w:rPr>
                  <w:rFonts w:ascii="Times New Roman" w:hAnsi="Times New Roman" w:cs="Times New Roman"/>
                  <w:sz w:val="24"/>
                  <w:szCs w:val="24"/>
                </w:rPr>
                <w:t xml:space="preserve"> - </w:t>
              </w:r>
            </w:ins>
            <w:ins w:id="874" w:author="DELL" w:date="2022-07-24T00:35:00Z">
              <w:r w:rsidR="00AF1889" w:rsidRPr="00AF1889">
                <w:rPr>
                  <w:rFonts w:ascii="Times New Roman" w:hAnsi="Times New Roman" w:cs="Times New Roman"/>
                  <w:sz w:val="24"/>
                  <w:szCs w:val="24"/>
                </w:rPr>
                <w:t>1.65</w:t>
              </w:r>
            </w:ins>
            <w:ins w:id="875" w:author="DELL" w:date="2022-07-24T00:42:00Z">
              <w:r>
                <w:rPr>
                  <w:rFonts w:ascii="Times New Roman" w:hAnsi="Times New Roman" w:cs="Times New Roman"/>
                  <w:sz w:val="24"/>
                  <w:szCs w:val="24"/>
                </w:rPr>
                <w:t>)</w:t>
              </w:r>
            </w:ins>
          </w:p>
        </w:tc>
        <w:tc>
          <w:tcPr>
            <w:tcW w:w="764" w:type="dxa"/>
          </w:tcPr>
          <w:p w14:paraId="13367EED" w14:textId="426A23E7" w:rsidR="00AF1889" w:rsidRPr="00A76633" w:rsidRDefault="00A55F34" w:rsidP="00AF1889">
            <w:pPr>
              <w:spacing w:after="0" w:line="240" w:lineRule="auto"/>
              <w:rPr>
                <w:ins w:id="876" w:author="DELL" w:date="2022-07-23T02:17:00Z"/>
                <w:rFonts w:ascii="Times New Roman" w:hAnsi="Times New Roman" w:cs="Times New Roman"/>
                <w:sz w:val="24"/>
                <w:szCs w:val="24"/>
              </w:rPr>
            </w:pPr>
            <w:ins w:id="877" w:author="DELL" w:date="2022-07-24T00:27:00Z">
              <w:r>
                <w:rPr>
                  <w:rFonts w:ascii="Times New Roman" w:hAnsi="Times New Roman" w:cs="Times New Roman"/>
                  <w:sz w:val="24"/>
                  <w:szCs w:val="24"/>
                </w:rPr>
                <w:t>0.675</w:t>
              </w:r>
            </w:ins>
          </w:p>
        </w:tc>
        <w:tc>
          <w:tcPr>
            <w:tcW w:w="1194" w:type="dxa"/>
          </w:tcPr>
          <w:p w14:paraId="2CAFF51C" w14:textId="353BA9BE" w:rsidR="00AF1889" w:rsidRPr="00A76633" w:rsidRDefault="001931DF">
            <w:pPr>
              <w:spacing w:after="0" w:line="240" w:lineRule="auto"/>
              <w:rPr>
                <w:ins w:id="878" w:author="DELL" w:date="2022-07-23T02:17:00Z"/>
                <w:rFonts w:ascii="Times New Roman" w:hAnsi="Times New Roman" w:cs="Times New Roman"/>
                <w:sz w:val="24"/>
                <w:szCs w:val="24"/>
              </w:rPr>
            </w:pPr>
            <w:ins w:id="879" w:author="DELL" w:date="2022-07-24T22:50:00Z">
              <w:r>
                <w:rPr>
                  <w:rFonts w:ascii="Times New Roman" w:hAnsi="Times New Roman" w:cs="Times New Roman"/>
                  <w:sz w:val="24"/>
                  <w:szCs w:val="24"/>
                </w:rPr>
                <w:t>0.75</w:t>
              </w:r>
              <w:r w:rsidR="00BD35FA" w:rsidRPr="00BD35FA">
                <w:rPr>
                  <w:rFonts w:ascii="Times New Roman" w:hAnsi="Times New Roman" w:cs="Times New Roman"/>
                  <w:sz w:val="24"/>
                  <w:szCs w:val="24"/>
                </w:rPr>
                <w:t xml:space="preserve"> </w:t>
              </w:r>
            </w:ins>
            <w:ins w:id="880" w:author="DELL" w:date="2022-07-24T23:14:00Z">
              <w:r>
                <w:rPr>
                  <w:rFonts w:ascii="Times New Roman" w:hAnsi="Times New Roman" w:cs="Times New Roman"/>
                  <w:sz w:val="24"/>
                  <w:szCs w:val="24"/>
                </w:rPr>
                <w:t>(</w:t>
              </w:r>
            </w:ins>
            <w:ins w:id="881" w:author="DELL" w:date="2022-07-24T22:50:00Z">
              <w:r w:rsidR="00BD35FA" w:rsidRPr="00BD35FA">
                <w:rPr>
                  <w:rFonts w:ascii="Times New Roman" w:hAnsi="Times New Roman" w:cs="Times New Roman"/>
                  <w:sz w:val="24"/>
                  <w:szCs w:val="24"/>
                </w:rPr>
                <w:t>0.46</w:t>
              </w:r>
            </w:ins>
            <w:ins w:id="882" w:author="DELL" w:date="2022-07-24T23:14:00Z">
              <w:r>
                <w:rPr>
                  <w:rFonts w:ascii="Times New Roman" w:hAnsi="Times New Roman" w:cs="Times New Roman"/>
                  <w:sz w:val="24"/>
                  <w:szCs w:val="24"/>
                </w:rPr>
                <w:t xml:space="preserve"> -</w:t>
              </w:r>
            </w:ins>
            <w:ins w:id="883" w:author="DELL" w:date="2022-07-24T22:50:00Z">
              <w:r>
                <w:rPr>
                  <w:rFonts w:ascii="Times New Roman" w:hAnsi="Times New Roman" w:cs="Times New Roman"/>
                  <w:sz w:val="24"/>
                  <w:szCs w:val="24"/>
                </w:rPr>
                <w:t xml:space="preserve"> </w:t>
              </w:r>
              <w:r w:rsidR="00BD35FA" w:rsidRPr="00BD35FA">
                <w:rPr>
                  <w:rFonts w:ascii="Times New Roman" w:hAnsi="Times New Roman" w:cs="Times New Roman"/>
                  <w:sz w:val="24"/>
                  <w:szCs w:val="24"/>
                </w:rPr>
                <w:t>1.23</w:t>
              </w:r>
            </w:ins>
            <w:ins w:id="884" w:author="DELL" w:date="2022-07-24T23:14:00Z">
              <w:r>
                <w:rPr>
                  <w:rFonts w:ascii="Times New Roman" w:hAnsi="Times New Roman" w:cs="Times New Roman"/>
                  <w:sz w:val="24"/>
                  <w:szCs w:val="24"/>
                </w:rPr>
                <w:t>)</w:t>
              </w:r>
            </w:ins>
          </w:p>
        </w:tc>
        <w:tc>
          <w:tcPr>
            <w:tcW w:w="764" w:type="dxa"/>
          </w:tcPr>
          <w:p w14:paraId="755AF0AF" w14:textId="311019EE" w:rsidR="00AF1889" w:rsidRPr="00A76633" w:rsidRDefault="00BD35FA" w:rsidP="00AF1889">
            <w:pPr>
              <w:spacing w:after="0" w:line="240" w:lineRule="auto"/>
              <w:rPr>
                <w:ins w:id="885" w:author="DELL" w:date="2022-07-23T02:17:00Z"/>
                <w:rFonts w:ascii="Times New Roman" w:hAnsi="Times New Roman" w:cs="Times New Roman"/>
                <w:sz w:val="24"/>
                <w:szCs w:val="24"/>
              </w:rPr>
            </w:pPr>
            <w:ins w:id="886" w:author="DELL" w:date="2022-07-24T22:50:00Z">
              <w:r w:rsidRPr="00BD35FA">
                <w:rPr>
                  <w:rFonts w:ascii="Times New Roman" w:hAnsi="Times New Roman" w:cs="Times New Roman"/>
                  <w:sz w:val="24"/>
                  <w:szCs w:val="24"/>
                </w:rPr>
                <w:t>0.254</w:t>
              </w:r>
            </w:ins>
          </w:p>
        </w:tc>
        <w:tc>
          <w:tcPr>
            <w:tcW w:w="1194" w:type="dxa"/>
          </w:tcPr>
          <w:p w14:paraId="3CD06EA6" w14:textId="14705A75" w:rsidR="00AF1889" w:rsidRPr="00A76633" w:rsidRDefault="0086046F">
            <w:pPr>
              <w:spacing w:after="0" w:line="240" w:lineRule="auto"/>
              <w:rPr>
                <w:ins w:id="887" w:author="DELL" w:date="2022-07-23T02:17:00Z"/>
                <w:rFonts w:ascii="Times New Roman" w:hAnsi="Times New Roman" w:cs="Times New Roman"/>
                <w:sz w:val="24"/>
                <w:szCs w:val="24"/>
              </w:rPr>
            </w:pPr>
            <w:ins w:id="888" w:author="DELL" w:date="2022-07-24T22:43:00Z">
              <w:r>
                <w:rPr>
                  <w:rFonts w:ascii="Times New Roman" w:hAnsi="Times New Roman" w:cs="Times New Roman"/>
                  <w:sz w:val="24"/>
                  <w:szCs w:val="24"/>
                </w:rPr>
                <w:t xml:space="preserve">0.61 </w:t>
              </w:r>
            </w:ins>
            <w:ins w:id="889" w:author="DELL" w:date="2022-07-24T23:54:00Z">
              <w:r>
                <w:rPr>
                  <w:rFonts w:ascii="Times New Roman" w:hAnsi="Times New Roman" w:cs="Times New Roman"/>
                  <w:sz w:val="24"/>
                  <w:szCs w:val="24"/>
                </w:rPr>
                <w:t>(</w:t>
              </w:r>
            </w:ins>
            <w:ins w:id="890" w:author="DELL" w:date="2022-07-24T22:43:00Z">
              <w:r w:rsidR="00BD35FA" w:rsidRPr="00BD35FA">
                <w:rPr>
                  <w:rFonts w:ascii="Times New Roman" w:hAnsi="Times New Roman" w:cs="Times New Roman"/>
                  <w:sz w:val="24"/>
                  <w:szCs w:val="24"/>
                </w:rPr>
                <w:t xml:space="preserve">0.35 </w:t>
              </w:r>
            </w:ins>
            <w:ins w:id="891" w:author="DELL" w:date="2022-07-24T23:54:00Z">
              <w:r>
                <w:rPr>
                  <w:rFonts w:ascii="Times New Roman" w:hAnsi="Times New Roman" w:cs="Times New Roman"/>
                  <w:sz w:val="24"/>
                  <w:szCs w:val="24"/>
                </w:rPr>
                <w:t xml:space="preserve">- </w:t>
              </w:r>
            </w:ins>
            <w:ins w:id="892" w:author="DELL" w:date="2022-07-24T22:43:00Z">
              <w:r w:rsidR="00BD35FA" w:rsidRPr="00BD35FA">
                <w:rPr>
                  <w:rFonts w:ascii="Times New Roman" w:hAnsi="Times New Roman" w:cs="Times New Roman"/>
                  <w:sz w:val="24"/>
                  <w:szCs w:val="24"/>
                </w:rPr>
                <w:t>1.06</w:t>
              </w:r>
            </w:ins>
            <w:ins w:id="893" w:author="DELL" w:date="2022-07-24T23:54:00Z">
              <w:r>
                <w:rPr>
                  <w:rFonts w:ascii="Times New Roman" w:hAnsi="Times New Roman" w:cs="Times New Roman"/>
                  <w:sz w:val="24"/>
                  <w:szCs w:val="24"/>
                </w:rPr>
                <w:t>)</w:t>
              </w:r>
            </w:ins>
          </w:p>
        </w:tc>
        <w:tc>
          <w:tcPr>
            <w:tcW w:w="679" w:type="dxa"/>
          </w:tcPr>
          <w:p w14:paraId="2331A090" w14:textId="2CB86D04" w:rsidR="00AF1889" w:rsidRPr="00A76633" w:rsidRDefault="00602806" w:rsidP="00AF1889">
            <w:pPr>
              <w:spacing w:after="0" w:line="240" w:lineRule="auto"/>
              <w:rPr>
                <w:ins w:id="894" w:author="DELL" w:date="2022-07-23T02:17:00Z"/>
                <w:rFonts w:ascii="Times New Roman" w:hAnsi="Times New Roman" w:cs="Times New Roman"/>
                <w:sz w:val="24"/>
                <w:szCs w:val="24"/>
              </w:rPr>
            </w:pPr>
            <w:ins w:id="895" w:author="DELL" w:date="2022-07-24T22:32:00Z">
              <w:r w:rsidRPr="00602806">
                <w:rPr>
                  <w:rFonts w:ascii="Times New Roman" w:hAnsi="Times New Roman" w:cs="Times New Roman"/>
                  <w:sz w:val="24"/>
                  <w:szCs w:val="24"/>
                </w:rPr>
                <w:t>0</w:t>
              </w:r>
              <w:r w:rsidR="0086046F">
                <w:rPr>
                  <w:rFonts w:ascii="Times New Roman" w:hAnsi="Times New Roman" w:cs="Times New Roman"/>
                  <w:sz w:val="24"/>
                  <w:szCs w:val="24"/>
                </w:rPr>
                <w:t>.078</w:t>
              </w:r>
            </w:ins>
          </w:p>
        </w:tc>
      </w:tr>
      <w:tr w:rsidR="00A55F34" w:rsidRPr="00A76633" w14:paraId="6E6DA5B4" w14:textId="77777777" w:rsidTr="00837772">
        <w:trPr>
          <w:ins w:id="896" w:author="DELL" w:date="2022-07-23T02:17:00Z"/>
        </w:trPr>
        <w:tc>
          <w:tcPr>
            <w:tcW w:w="1564" w:type="dxa"/>
          </w:tcPr>
          <w:p w14:paraId="324821AB" w14:textId="5456B75E" w:rsidR="00AF1889" w:rsidRPr="00A76633" w:rsidRDefault="00AF1889" w:rsidP="00AF1889">
            <w:pPr>
              <w:spacing w:after="0" w:line="240" w:lineRule="auto"/>
              <w:rPr>
                <w:ins w:id="897" w:author="DELL" w:date="2022-07-23T02:17:00Z"/>
                <w:rFonts w:ascii="Times New Roman" w:hAnsi="Times New Roman" w:cs="Times New Roman"/>
                <w:sz w:val="24"/>
                <w:szCs w:val="24"/>
              </w:rPr>
            </w:pPr>
            <w:ins w:id="898" w:author="DELL" w:date="2022-07-23T02:21:00Z">
              <w:r w:rsidRPr="00A76633">
                <w:rPr>
                  <w:rFonts w:ascii="Times New Roman" w:hAnsi="Times New Roman" w:cs="Times New Roman"/>
                  <w:sz w:val="24"/>
                  <w:szCs w:val="24"/>
                </w:rPr>
                <w:t>Wealth status</w:t>
              </w:r>
            </w:ins>
          </w:p>
        </w:tc>
        <w:tc>
          <w:tcPr>
            <w:tcW w:w="1250" w:type="dxa"/>
          </w:tcPr>
          <w:p w14:paraId="14406A26" w14:textId="77777777" w:rsidR="00AF1889" w:rsidRPr="00A76633" w:rsidRDefault="00AF1889" w:rsidP="00AF1889">
            <w:pPr>
              <w:spacing w:after="0" w:line="240" w:lineRule="auto"/>
              <w:rPr>
                <w:ins w:id="899" w:author="DELL" w:date="2022-07-23T02:17:00Z"/>
                <w:rFonts w:ascii="Times New Roman" w:hAnsi="Times New Roman" w:cs="Times New Roman"/>
                <w:sz w:val="24"/>
                <w:szCs w:val="24"/>
              </w:rPr>
            </w:pPr>
          </w:p>
        </w:tc>
        <w:tc>
          <w:tcPr>
            <w:tcW w:w="691" w:type="dxa"/>
          </w:tcPr>
          <w:p w14:paraId="06350328" w14:textId="77777777" w:rsidR="00AF1889" w:rsidRPr="00A76633" w:rsidRDefault="00AF1889" w:rsidP="00AF1889">
            <w:pPr>
              <w:spacing w:after="0" w:line="240" w:lineRule="auto"/>
              <w:rPr>
                <w:ins w:id="900" w:author="DELL" w:date="2022-07-23T02:17:00Z"/>
                <w:rFonts w:ascii="Times New Roman" w:hAnsi="Times New Roman" w:cs="Times New Roman"/>
                <w:sz w:val="24"/>
                <w:szCs w:val="24"/>
              </w:rPr>
            </w:pPr>
          </w:p>
        </w:tc>
        <w:tc>
          <w:tcPr>
            <w:tcW w:w="1250" w:type="dxa"/>
          </w:tcPr>
          <w:p w14:paraId="3AC6D6B8" w14:textId="77777777" w:rsidR="00AF1889" w:rsidRPr="00A76633" w:rsidRDefault="00AF1889" w:rsidP="00AF1889">
            <w:pPr>
              <w:spacing w:after="0" w:line="240" w:lineRule="auto"/>
              <w:rPr>
                <w:ins w:id="901" w:author="DELL" w:date="2022-07-23T02:17:00Z"/>
                <w:rFonts w:ascii="Times New Roman" w:hAnsi="Times New Roman" w:cs="Times New Roman"/>
                <w:sz w:val="24"/>
                <w:szCs w:val="24"/>
              </w:rPr>
            </w:pPr>
          </w:p>
        </w:tc>
        <w:tc>
          <w:tcPr>
            <w:tcW w:w="764" w:type="dxa"/>
          </w:tcPr>
          <w:p w14:paraId="79282BBB" w14:textId="77777777" w:rsidR="00AF1889" w:rsidRPr="00A76633" w:rsidRDefault="00AF1889" w:rsidP="00AF1889">
            <w:pPr>
              <w:spacing w:after="0" w:line="240" w:lineRule="auto"/>
              <w:rPr>
                <w:ins w:id="902" w:author="DELL" w:date="2022-07-23T02:17:00Z"/>
                <w:rFonts w:ascii="Times New Roman" w:hAnsi="Times New Roman" w:cs="Times New Roman"/>
                <w:sz w:val="24"/>
                <w:szCs w:val="24"/>
              </w:rPr>
            </w:pPr>
          </w:p>
        </w:tc>
        <w:tc>
          <w:tcPr>
            <w:tcW w:w="1194" w:type="dxa"/>
          </w:tcPr>
          <w:p w14:paraId="15228B70" w14:textId="77777777" w:rsidR="00AF1889" w:rsidRPr="00A76633" w:rsidRDefault="00AF1889" w:rsidP="00AF1889">
            <w:pPr>
              <w:spacing w:after="0" w:line="240" w:lineRule="auto"/>
              <w:rPr>
                <w:ins w:id="903" w:author="DELL" w:date="2022-07-23T02:17:00Z"/>
                <w:rFonts w:ascii="Times New Roman" w:hAnsi="Times New Roman" w:cs="Times New Roman"/>
                <w:sz w:val="24"/>
                <w:szCs w:val="24"/>
              </w:rPr>
            </w:pPr>
          </w:p>
        </w:tc>
        <w:tc>
          <w:tcPr>
            <w:tcW w:w="764" w:type="dxa"/>
          </w:tcPr>
          <w:p w14:paraId="694C0DBE" w14:textId="77777777" w:rsidR="00AF1889" w:rsidRPr="00A76633" w:rsidRDefault="00AF1889" w:rsidP="00AF1889">
            <w:pPr>
              <w:spacing w:after="0" w:line="240" w:lineRule="auto"/>
              <w:rPr>
                <w:ins w:id="904" w:author="DELL" w:date="2022-07-23T02:17:00Z"/>
                <w:rFonts w:ascii="Times New Roman" w:hAnsi="Times New Roman" w:cs="Times New Roman"/>
                <w:sz w:val="24"/>
                <w:szCs w:val="24"/>
              </w:rPr>
            </w:pPr>
          </w:p>
        </w:tc>
        <w:tc>
          <w:tcPr>
            <w:tcW w:w="1194" w:type="dxa"/>
          </w:tcPr>
          <w:p w14:paraId="25B82BDC" w14:textId="77777777" w:rsidR="00AF1889" w:rsidRPr="00A76633" w:rsidRDefault="00AF1889" w:rsidP="00AF1889">
            <w:pPr>
              <w:spacing w:after="0" w:line="240" w:lineRule="auto"/>
              <w:rPr>
                <w:ins w:id="905" w:author="DELL" w:date="2022-07-23T02:17:00Z"/>
                <w:rFonts w:ascii="Times New Roman" w:hAnsi="Times New Roman" w:cs="Times New Roman"/>
                <w:sz w:val="24"/>
                <w:szCs w:val="24"/>
              </w:rPr>
            </w:pPr>
          </w:p>
        </w:tc>
        <w:tc>
          <w:tcPr>
            <w:tcW w:w="679" w:type="dxa"/>
          </w:tcPr>
          <w:p w14:paraId="257757BD" w14:textId="77777777" w:rsidR="00AF1889" w:rsidRPr="00A76633" w:rsidRDefault="00AF1889" w:rsidP="00AF1889">
            <w:pPr>
              <w:spacing w:after="0" w:line="240" w:lineRule="auto"/>
              <w:rPr>
                <w:ins w:id="906" w:author="DELL" w:date="2022-07-23T02:17:00Z"/>
                <w:rFonts w:ascii="Times New Roman" w:hAnsi="Times New Roman" w:cs="Times New Roman"/>
                <w:sz w:val="24"/>
                <w:szCs w:val="24"/>
              </w:rPr>
            </w:pPr>
          </w:p>
        </w:tc>
      </w:tr>
      <w:tr w:rsidR="00A55F34" w:rsidRPr="00A76633" w14:paraId="25B89F70" w14:textId="77777777" w:rsidTr="00837772">
        <w:trPr>
          <w:ins w:id="907" w:author="DELL" w:date="2022-07-23T02:17:00Z"/>
        </w:trPr>
        <w:tc>
          <w:tcPr>
            <w:tcW w:w="1564" w:type="dxa"/>
          </w:tcPr>
          <w:p w14:paraId="7F7AE57F" w14:textId="1DC56A04" w:rsidR="00AF1889" w:rsidRPr="00A76633" w:rsidRDefault="00AF1889" w:rsidP="00AF1889">
            <w:pPr>
              <w:spacing w:after="0" w:line="240" w:lineRule="auto"/>
              <w:rPr>
                <w:ins w:id="908" w:author="DELL" w:date="2022-07-23T02:17:00Z"/>
                <w:rFonts w:ascii="Times New Roman" w:hAnsi="Times New Roman" w:cs="Times New Roman"/>
                <w:sz w:val="24"/>
                <w:szCs w:val="24"/>
              </w:rPr>
            </w:pPr>
            <w:ins w:id="909" w:author="DELL" w:date="2022-07-23T02:21:00Z">
              <w:r w:rsidRPr="00A76633">
                <w:rPr>
                  <w:rFonts w:ascii="Times New Roman" w:hAnsi="Times New Roman" w:cs="Times New Roman"/>
                  <w:sz w:val="24"/>
                  <w:szCs w:val="24"/>
                </w:rPr>
                <w:t>Poor</w:t>
              </w:r>
            </w:ins>
          </w:p>
        </w:tc>
        <w:tc>
          <w:tcPr>
            <w:tcW w:w="1250" w:type="dxa"/>
          </w:tcPr>
          <w:p w14:paraId="28C323C3" w14:textId="4F16A9D4" w:rsidR="00AF1889" w:rsidRPr="00A76633" w:rsidRDefault="00AF1889" w:rsidP="00AF1889">
            <w:pPr>
              <w:spacing w:after="0" w:line="240" w:lineRule="auto"/>
              <w:rPr>
                <w:ins w:id="910" w:author="DELL" w:date="2022-07-23T02:17:00Z"/>
                <w:rFonts w:ascii="Times New Roman" w:hAnsi="Times New Roman" w:cs="Times New Roman"/>
                <w:sz w:val="24"/>
                <w:szCs w:val="24"/>
              </w:rPr>
            </w:pPr>
            <w:ins w:id="911" w:author="DELL" w:date="2022-07-23T03:28:00Z">
              <w:r w:rsidRPr="00A76633">
                <w:rPr>
                  <w:rFonts w:ascii="Times New Roman" w:hAnsi="Times New Roman" w:cs="Times New Roman"/>
                  <w:sz w:val="24"/>
                  <w:szCs w:val="24"/>
                </w:rPr>
                <w:t>Reference</w:t>
              </w:r>
            </w:ins>
          </w:p>
        </w:tc>
        <w:tc>
          <w:tcPr>
            <w:tcW w:w="691" w:type="dxa"/>
          </w:tcPr>
          <w:p w14:paraId="613FB599" w14:textId="77777777" w:rsidR="00AF1889" w:rsidRPr="00A76633" w:rsidRDefault="00AF1889" w:rsidP="00AF1889">
            <w:pPr>
              <w:spacing w:after="0" w:line="240" w:lineRule="auto"/>
              <w:rPr>
                <w:ins w:id="912" w:author="DELL" w:date="2022-07-23T02:17:00Z"/>
                <w:rFonts w:ascii="Times New Roman" w:hAnsi="Times New Roman" w:cs="Times New Roman"/>
                <w:sz w:val="24"/>
                <w:szCs w:val="24"/>
              </w:rPr>
            </w:pPr>
          </w:p>
        </w:tc>
        <w:tc>
          <w:tcPr>
            <w:tcW w:w="1250" w:type="dxa"/>
          </w:tcPr>
          <w:p w14:paraId="64268C8A" w14:textId="337E12C4" w:rsidR="00AF1889" w:rsidRPr="00A76633" w:rsidRDefault="00AF1889" w:rsidP="00AF1889">
            <w:pPr>
              <w:spacing w:after="0" w:line="240" w:lineRule="auto"/>
              <w:rPr>
                <w:ins w:id="913" w:author="DELL" w:date="2022-07-23T02:17:00Z"/>
                <w:rFonts w:ascii="Times New Roman" w:hAnsi="Times New Roman" w:cs="Times New Roman"/>
                <w:sz w:val="24"/>
                <w:szCs w:val="24"/>
              </w:rPr>
            </w:pPr>
            <w:ins w:id="914" w:author="DELL" w:date="2022-07-23T03:28:00Z">
              <w:r w:rsidRPr="00A76633">
                <w:rPr>
                  <w:rFonts w:ascii="Times New Roman" w:hAnsi="Times New Roman" w:cs="Times New Roman"/>
                  <w:sz w:val="24"/>
                  <w:szCs w:val="24"/>
                </w:rPr>
                <w:t>Reference</w:t>
              </w:r>
            </w:ins>
          </w:p>
        </w:tc>
        <w:tc>
          <w:tcPr>
            <w:tcW w:w="764" w:type="dxa"/>
          </w:tcPr>
          <w:p w14:paraId="35EA81CB" w14:textId="77777777" w:rsidR="00AF1889" w:rsidRPr="00A76633" w:rsidRDefault="00AF1889" w:rsidP="00AF1889">
            <w:pPr>
              <w:spacing w:after="0" w:line="240" w:lineRule="auto"/>
              <w:rPr>
                <w:ins w:id="915" w:author="DELL" w:date="2022-07-23T02:17:00Z"/>
                <w:rFonts w:ascii="Times New Roman" w:hAnsi="Times New Roman" w:cs="Times New Roman"/>
                <w:sz w:val="24"/>
                <w:szCs w:val="24"/>
              </w:rPr>
            </w:pPr>
          </w:p>
        </w:tc>
        <w:tc>
          <w:tcPr>
            <w:tcW w:w="1194" w:type="dxa"/>
          </w:tcPr>
          <w:p w14:paraId="008225A9" w14:textId="06A2C080" w:rsidR="00AF1889" w:rsidRPr="00A76633" w:rsidRDefault="00AF1889" w:rsidP="00AF1889">
            <w:pPr>
              <w:spacing w:after="0" w:line="240" w:lineRule="auto"/>
              <w:rPr>
                <w:ins w:id="916" w:author="DELL" w:date="2022-07-23T02:17:00Z"/>
                <w:rFonts w:ascii="Times New Roman" w:hAnsi="Times New Roman" w:cs="Times New Roman"/>
                <w:sz w:val="24"/>
                <w:szCs w:val="24"/>
              </w:rPr>
            </w:pPr>
            <w:ins w:id="917" w:author="DELL" w:date="2022-07-23T03:28:00Z">
              <w:r w:rsidRPr="00A76633">
                <w:rPr>
                  <w:rFonts w:ascii="Times New Roman" w:hAnsi="Times New Roman" w:cs="Times New Roman"/>
                  <w:sz w:val="24"/>
                  <w:szCs w:val="24"/>
                </w:rPr>
                <w:t>Reference</w:t>
              </w:r>
            </w:ins>
          </w:p>
        </w:tc>
        <w:tc>
          <w:tcPr>
            <w:tcW w:w="764" w:type="dxa"/>
          </w:tcPr>
          <w:p w14:paraId="1BEB80DD" w14:textId="77777777" w:rsidR="00AF1889" w:rsidRPr="00A76633" w:rsidRDefault="00AF1889" w:rsidP="00AF1889">
            <w:pPr>
              <w:spacing w:after="0" w:line="240" w:lineRule="auto"/>
              <w:rPr>
                <w:ins w:id="918" w:author="DELL" w:date="2022-07-23T02:17:00Z"/>
                <w:rFonts w:ascii="Times New Roman" w:hAnsi="Times New Roman" w:cs="Times New Roman"/>
                <w:sz w:val="24"/>
                <w:szCs w:val="24"/>
              </w:rPr>
            </w:pPr>
          </w:p>
        </w:tc>
        <w:tc>
          <w:tcPr>
            <w:tcW w:w="1194" w:type="dxa"/>
          </w:tcPr>
          <w:p w14:paraId="34BB682B" w14:textId="2CBF9311" w:rsidR="00AF1889" w:rsidRPr="00A76633" w:rsidRDefault="00AF1889" w:rsidP="00AF1889">
            <w:pPr>
              <w:spacing w:after="0" w:line="240" w:lineRule="auto"/>
              <w:rPr>
                <w:ins w:id="919" w:author="DELL" w:date="2022-07-23T02:17:00Z"/>
                <w:rFonts w:ascii="Times New Roman" w:hAnsi="Times New Roman" w:cs="Times New Roman"/>
                <w:sz w:val="24"/>
                <w:szCs w:val="24"/>
              </w:rPr>
            </w:pPr>
            <w:ins w:id="920" w:author="DELL" w:date="2022-07-23T03:28:00Z">
              <w:r w:rsidRPr="00A76633">
                <w:rPr>
                  <w:rFonts w:ascii="Times New Roman" w:hAnsi="Times New Roman" w:cs="Times New Roman"/>
                  <w:sz w:val="24"/>
                  <w:szCs w:val="24"/>
                </w:rPr>
                <w:t>Reference</w:t>
              </w:r>
            </w:ins>
          </w:p>
        </w:tc>
        <w:tc>
          <w:tcPr>
            <w:tcW w:w="679" w:type="dxa"/>
          </w:tcPr>
          <w:p w14:paraId="1497FC59" w14:textId="77777777" w:rsidR="00AF1889" w:rsidRPr="00A76633" w:rsidRDefault="00AF1889" w:rsidP="00AF1889">
            <w:pPr>
              <w:spacing w:after="0" w:line="240" w:lineRule="auto"/>
              <w:rPr>
                <w:ins w:id="921" w:author="DELL" w:date="2022-07-23T02:17:00Z"/>
                <w:rFonts w:ascii="Times New Roman" w:hAnsi="Times New Roman" w:cs="Times New Roman"/>
                <w:sz w:val="24"/>
                <w:szCs w:val="24"/>
              </w:rPr>
            </w:pPr>
          </w:p>
        </w:tc>
      </w:tr>
      <w:tr w:rsidR="00A55F34" w:rsidRPr="00A76633" w14:paraId="0CC8D143" w14:textId="77777777" w:rsidTr="00837772">
        <w:trPr>
          <w:ins w:id="922" w:author="DELL" w:date="2022-07-23T02:17:00Z"/>
        </w:trPr>
        <w:tc>
          <w:tcPr>
            <w:tcW w:w="1564" w:type="dxa"/>
          </w:tcPr>
          <w:p w14:paraId="537BCC3B" w14:textId="3980DF44" w:rsidR="00AF1889" w:rsidRPr="00A76633" w:rsidRDefault="00AF1889" w:rsidP="00AF1889">
            <w:pPr>
              <w:spacing w:after="0" w:line="240" w:lineRule="auto"/>
              <w:rPr>
                <w:ins w:id="923" w:author="DELL" w:date="2022-07-23T02:17:00Z"/>
                <w:rFonts w:ascii="Times New Roman" w:hAnsi="Times New Roman" w:cs="Times New Roman"/>
                <w:sz w:val="24"/>
                <w:szCs w:val="24"/>
              </w:rPr>
            </w:pPr>
            <w:ins w:id="924" w:author="DELL" w:date="2022-07-23T02:21:00Z">
              <w:r w:rsidRPr="00A76633">
                <w:rPr>
                  <w:rFonts w:ascii="Times New Roman" w:hAnsi="Times New Roman" w:cs="Times New Roman"/>
                  <w:sz w:val="24"/>
                  <w:szCs w:val="24"/>
                </w:rPr>
                <w:t>Middle</w:t>
              </w:r>
            </w:ins>
          </w:p>
        </w:tc>
        <w:tc>
          <w:tcPr>
            <w:tcW w:w="1250" w:type="dxa"/>
          </w:tcPr>
          <w:p w14:paraId="4F56DAC2" w14:textId="14091EEE" w:rsidR="00AF1889" w:rsidRPr="00A76633" w:rsidRDefault="00AF1889" w:rsidP="00AF1889">
            <w:pPr>
              <w:spacing w:after="0" w:line="240" w:lineRule="auto"/>
              <w:rPr>
                <w:ins w:id="925" w:author="DELL" w:date="2022-07-23T02:17:00Z"/>
                <w:rFonts w:ascii="Times New Roman" w:hAnsi="Times New Roman" w:cs="Times New Roman"/>
                <w:sz w:val="24"/>
                <w:szCs w:val="24"/>
              </w:rPr>
            </w:pPr>
            <w:ins w:id="926" w:author="DELL" w:date="2022-07-23T03:31:00Z">
              <w:r>
                <w:rPr>
                  <w:rFonts w:ascii="Times New Roman" w:hAnsi="Times New Roman" w:cs="Times New Roman"/>
                  <w:sz w:val="24"/>
                  <w:szCs w:val="24"/>
                </w:rPr>
                <w:t>0.54 (0.30 – 0.95)</w:t>
              </w:r>
            </w:ins>
          </w:p>
        </w:tc>
        <w:tc>
          <w:tcPr>
            <w:tcW w:w="691" w:type="dxa"/>
          </w:tcPr>
          <w:p w14:paraId="521330D2" w14:textId="18173FB0" w:rsidR="00AF1889" w:rsidRPr="00A76633" w:rsidRDefault="00AF1889" w:rsidP="00AF1889">
            <w:pPr>
              <w:spacing w:after="0" w:line="240" w:lineRule="auto"/>
              <w:rPr>
                <w:ins w:id="927" w:author="DELL" w:date="2022-07-23T02:17:00Z"/>
                <w:rFonts w:ascii="Times New Roman" w:hAnsi="Times New Roman" w:cs="Times New Roman"/>
                <w:sz w:val="24"/>
                <w:szCs w:val="24"/>
              </w:rPr>
            </w:pPr>
            <w:ins w:id="928" w:author="DELL" w:date="2022-07-23T03:32:00Z">
              <w:r>
                <w:rPr>
                  <w:rFonts w:ascii="Times New Roman" w:hAnsi="Times New Roman" w:cs="Times New Roman"/>
                  <w:sz w:val="24"/>
                  <w:szCs w:val="24"/>
                </w:rPr>
                <w:t>0.031</w:t>
              </w:r>
            </w:ins>
          </w:p>
        </w:tc>
        <w:tc>
          <w:tcPr>
            <w:tcW w:w="1250" w:type="dxa"/>
          </w:tcPr>
          <w:p w14:paraId="4544DB27" w14:textId="259B68A6" w:rsidR="00AF1889" w:rsidRPr="00A76633" w:rsidRDefault="00F4011D" w:rsidP="00AF1889">
            <w:pPr>
              <w:spacing w:after="0" w:line="240" w:lineRule="auto"/>
              <w:rPr>
                <w:ins w:id="929" w:author="DELL" w:date="2022-07-23T02:17:00Z"/>
                <w:rFonts w:ascii="Times New Roman" w:hAnsi="Times New Roman" w:cs="Times New Roman"/>
                <w:sz w:val="24"/>
                <w:szCs w:val="24"/>
              </w:rPr>
            </w:pPr>
            <w:ins w:id="930" w:author="DELL" w:date="2022-07-24T00:35:00Z">
              <w:r>
                <w:rPr>
                  <w:rFonts w:ascii="Times New Roman" w:hAnsi="Times New Roman" w:cs="Times New Roman"/>
                  <w:sz w:val="24"/>
                  <w:szCs w:val="24"/>
                </w:rPr>
                <w:t>0.55</w:t>
              </w:r>
            </w:ins>
            <w:ins w:id="931" w:author="DELL" w:date="2022-07-24T00:42:00Z">
              <w:r>
                <w:rPr>
                  <w:rFonts w:ascii="Times New Roman" w:hAnsi="Times New Roman" w:cs="Times New Roman"/>
                  <w:sz w:val="24"/>
                  <w:szCs w:val="24"/>
                </w:rPr>
                <w:t xml:space="preserve"> (</w:t>
              </w:r>
            </w:ins>
            <w:ins w:id="932" w:author="DELL" w:date="2022-07-24T00:35:00Z">
              <w:r>
                <w:rPr>
                  <w:rFonts w:ascii="Times New Roman" w:hAnsi="Times New Roman" w:cs="Times New Roman"/>
                  <w:sz w:val="24"/>
                  <w:szCs w:val="24"/>
                </w:rPr>
                <w:t xml:space="preserve">0.31 - </w:t>
              </w:r>
              <w:r w:rsidR="00AF1889" w:rsidRPr="00AF1889">
                <w:rPr>
                  <w:rFonts w:ascii="Times New Roman" w:hAnsi="Times New Roman" w:cs="Times New Roman"/>
                  <w:sz w:val="24"/>
                  <w:szCs w:val="24"/>
                </w:rPr>
                <w:t>0.97</w:t>
              </w:r>
            </w:ins>
            <w:ins w:id="933" w:author="DELL" w:date="2022-07-24T00:42:00Z">
              <w:r>
                <w:rPr>
                  <w:rFonts w:ascii="Times New Roman" w:hAnsi="Times New Roman" w:cs="Times New Roman"/>
                  <w:sz w:val="24"/>
                  <w:szCs w:val="24"/>
                </w:rPr>
                <w:t>)</w:t>
              </w:r>
            </w:ins>
          </w:p>
        </w:tc>
        <w:tc>
          <w:tcPr>
            <w:tcW w:w="764" w:type="dxa"/>
          </w:tcPr>
          <w:p w14:paraId="7D985276" w14:textId="5B7A410E" w:rsidR="00AF1889" w:rsidRPr="00A76633" w:rsidRDefault="00A55F34" w:rsidP="00AF1889">
            <w:pPr>
              <w:spacing w:after="0" w:line="240" w:lineRule="auto"/>
              <w:rPr>
                <w:ins w:id="934" w:author="DELL" w:date="2022-07-23T02:17:00Z"/>
                <w:rFonts w:ascii="Times New Roman" w:hAnsi="Times New Roman" w:cs="Times New Roman"/>
                <w:sz w:val="24"/>
                <w:szCs w:val="24"/>
              </w:rPr>
            </w:pPr>
            <w:ins w:id="935" w:author="DELL" w:date="2022-07-24T00:27:00Z">
              <w:r>
                <w:rPr>
                  <w:rFonts w:ascii="Times New Roman" w:hAnsi="Times New Roman" w:cs="Times New Roman"/>
                  <w:sz w:val="24"/>
                  <w:szCs w:val="24"/>
                </w:rPr>
                <w:t>0.039</w:t>
              </w:r>
              <w:r w:rsidR="00AF1889" w:rsidRPr="00AF1889">
                <w:rPr>
                  <w:rFonts w:ascii="Times New Roman" w:hAnsi="Times New Roman" w:cs="Times New Roman"/>
                  <w:sz w:val="24"/>
                  <w:szCs w:val="24"/>
                </w:rPr>
                <w:t>*</w:t>
              </w:r>
            </w:ins>
          </w:p>
        </w:tc>
        <w:tc>
          <w:tcPr>
            <w:tcW w:w="1194" w:type="dxa"/>
          </w:tcPr>
          <w:p w14:paraId="57A07D44" w14:textId="52DDEE53" w:rsidR="00AF1889" w:rsidRPr="00A76633" w:rsidRDefault="001931DF" w:rsidP="00AF1889">
            <w:pPr>
              <w:spacing w:after="0" w:line="240" w:lineRule="auto"/>
              <w:rPr>
                <w:ins w:id="936" w:author="DELL" w:date="2022-07-23T02:17:00Z"/>
                <w:rFonts w:ascii="Times New Roman" w:hAnsi="Times New Roman" w:cs="Times New Roman"/>
                <w:sz w:val="24"/>
                <w:szCs w:val="24"/>
              </w:rPr>
            </w:pPr>
            <w:ins w:id="937" w:author="DELL" w:date="2022-07-24T22:50:00Z">
              <w:r>
                <w:rPr>
                  <w:rFonts w:ascii="Times New Roman" w:hAnsi="Times New Roman" w:cs="Times New Roman"/>
                  <w:sz w:val="24"/>
                  <w:szCs w:val="24"/>
                </w:rPr>
                <w:t xml:space="preserve">0.93 </w:t>
              </w:r>
            </w:ins>
            <w:ins w:id="938" w:author="DELL" w:date="2022-07-24T23:14:00Z">
              <w:r>
                <w:rPr>
                  <w:rFonts w:ascii="Times New Roman" w:hAnsi="Times New Roman" w:cs="Times New Roman"/>
                  <w:sz w:val="24"/>
                  <w:szCs w:val="24"/>
                </w:rPr>
                <w:t>(</w:t>
              </w:r>
            </w:ins>
            <w:ins w:id="939" w:author="DELL" w:date="2022-07-24T22:50:00Z">
              <w:r w:rsidR="00BD35FA" w:rsidRPr="00BD35FA">
                <w:rPr>
                  <w:rFonts w:ascii="Times New Roman" w:hAnsi="Times New Roman" w:cs="Times New Roman"/>
                  <w:sz w:val="24"/>
                  <w:szCs w:val="24"/>
                </w:rPr>
                <w:t>0.51</w:t>
              </w:r>
            </w:ins>
            <w:ins w:id="940" w:author="DELL" w:date="2022-07-24T23:14:00Z">
              <w:r>
                <w:rPr>
                  <w:rFonts w:ascii="Times New Roman" w:hAnsi="Times New Roman" w:cs="Times New Roman"/>
                  <w:sz w:val="24"/>
                  <w:szCs w:val="24"/>
                </w:rPr>
                <w:t xml:space="preserve"> -</w:t>
              </w:r>
            </w:ins>
            <w:ins w:id="941" w:author="DELL" w:date="2022-07-24T22:50:00Z">
              <w:r>
                <w:rPr>
                  <w:rFonts w:ascii="Times New Roman" w:hAnsi="Times New Roman" w:cs="Times New Roman"/>
                  <w:sz w:val="24"/>
                  <w:szCs w:val="24"/>
                </w:rPr>
                <w:t xml:space="preserve"> </w:t>
              </w:r>
              <w:r w:rsidR="00BD35FA" w:rsidRPr="00BD35FA">
                <w:rPr>
                  <w:rFonts w:ascii="Times New Roman" w:hAnsi="Times New Roman" w:cs="Times New Roman"/>
                  <w:sz w:val="24"/>
                  <w:szCs w:val="24"/>
                </w:rPr>
                <w:t>1.70</w:t>
              </w:r>
            </w:ins>
            <w:ins w:id="942" w:author="DELL" w:date="2022-07-24T23:14:00Z">
              <w:r>
                <w:rPr>
                  <w:rFonts w:ascii="Times New Roman" w:hAnsi="Times New Roman" w:cs="Times New Roman"/>
                  <w:sz w:val="24"/>
                  <w:szCs w:val="24"/>
                </w:rPr>
                <w:t>)</w:t>
              </w:r>
            </w:ins>
          </w:p>
        </w:tc>
        <w:tc>
          <w:tcPr>
            <w:tcW w:w="764" w:type="dxa"/>
          </w:tcPr>
          <w:p w14:paraId="42F2720B" w14:textId="030E56DA" w:rsidR="00AF1889" w:rsidRPr="00A76633" w:rsidRDefault="00BD35FA" w:rsidP="00AF1889">
            <w:pPr>
              <w:spacing w:after="0" w:line="240" w:lineRule="auto"/>
              <w:rPr>
                <w:ins w:id="943" w:author="DELL" w:date="2022-07-23T02:17:00Z"/>
                <w:rFonts w:ascii="Times New Roman" w:hAnsi="Times New Roman" w:cs="Times New Roman"/>
                <w:sz w:val="24"/>
                <w:szCs w:val="24"/>
              </w:rPr>
            </w:pPr>
            <w:ins w:id="944" w:author="DELL" w:date="2022-07-24T22:50:00Z">
              <w:r w:rsidRPr="00BD35FA">
                <w:rPr>
                  <w:rFonts w:ascii="Times New Roman" w:hAnsi="Times New Roman" w:cs="Times New Roman"/>
                  <w:sz w:val="24"/>
                  <w:szCs w:val="24"/>
                </w:rPr>
                <w:t>0.816</w:t>
              </w:r>
            </w:ins>
          </w:p>
        </w:tc>
        <w:tc>
          <w:tcPr>
            <w:tcW w:w="1194" w:type="dxa"/>
          </w:tcPr>
          <w:p w14:paraId="6A0DEFC1" w14:textId="6C49FA80" w:rsidR="00AF1889" w:rsidRPr="00A76633" w:rsidRDefault="0086046F">
            <w:pPr>
              <w:spacing w:after="0" w:line="240" w:lineRule="auto"/>
              <w:rPr>
                <w:ins w:id="945" w:author="DELL" w:date="2022-07-23T02:17:00Z"/>
                <w:rFonts w:ascii="Times New Roman" w:hAnsi="Times New Roman" w:cs="Times New Roman"/>
                <w:sz w:val="24"/>
                <w:szCs w:val="24"/>
              </w:rPr>
            </w:pPr>
            <w:ins w:id="946" w:author="DELL" w:date="2022-07-24T22:43:00Z">
              <w:r>
                <w:rPr>
                  <w:rFonts w:ascii="Times New Roman" w:hAnsi="Times New Roman" w:cs="Times New Roman"/>
                  <w:sz w:val="24"/>
                  <w:szCs w:val="24"/>
                </w:rPr>
                <w:t xml:space="preserve">0.81 </w:t>
              </w:r>
            </w:ins>
            <w:ins w:id="947" w:author="DELL" w:date="2022-07-24T23:52:00Z">
              <w:r>
                <w:rPr>
                  <w:rFonts w:ascii="Times New Roman" w:hAnsi="Times New Roman" w:cs="Times New Roman"/>
                  <w:sz w:val="24"/>
                  <w:szCs w:val="24"/>
                </w:rPr>
                <w:t>(</w:t>
              </w:r>
            </w:ins>
            <w:ins w:id="948" w:author="DELL" w:date="2022-07-24T22:43:00Z">
              <w:r w:rsidR="00BD35FA" w:rsidRPr="00BD35FA">
                <w:rPr>
                  <w:rFonts w:ascii="Times New Roman" w:hAnsi="Times New Roman" w:cs="Times New Roman"/>
                  <w:sz w:val="24"/>
                  <w:szCs w:val="24"/>
                </w:rPr>
                <w:t xml:space="preserve">0.43 </w:t>
              </w:r>
            </w:ins>
            <w:ins w:id="949" w:author="DELL" w:date="2022-07-24T23:52:00Z">
              <w:r>
                <w:rPr>
                  <w:rFonts w:ascii="Times New Roman" w:hAnsi="Times New Roman" w:cs="Times New Roman"/>
                  <w:sz w:val="24"/>
                  <w:szCs w:val="24"/>
                </w:rPr>
                <w:t>- 1</w:t>
              </w:r>
            </w:ins>
            <w:ins w:id="950" w:author="DELL" w:date="2022-07-24T22:43:00Z">
              <w:r w:rsidR="00BD35FA" w:rsidRPr="00BD35FA">
                <w:rPr>
                  <w:rFonts w:ascii="Times New Roman" w:hAnsi="Times New Roman" w:cs="Times New Roman"/>
                  <w:sz w:val="24"/>
                  <w:szCs w:val="24"/>
                </w:rPr>
                <w:t>.54</w:t>
              </w:r>
            </w:ins>
            <w:ins w:id="951" w:author="DELL" w:date="2022-07-24T23:52:00Z">
              <w:r>
                <w:rPr>
                  <w:rFonts w:ascii="Times New Roman" w:hAnsi="Times New Roman" w:cs="Times New Roman"/>
                  <w:sz w:val="24"/>
                  <w:szCs w:val="24"/>
                </w:rPr>
                <w:t>)</w:t>
              </w:r>
            </w:ins>
          </w:p>
        </w:tc>
        <w:tc>
          <w:tcPr>
            <w:tcW w:w="679" w:type="dxa"/>
          </w:tcPr>
          <w:p w14:paraId="33B39E33" w14:textId="0A1A661A" w:rsidR="00AF1889" w:rsidRPr="00A76633" w:rsidRDefault="0086046F" w:rsidP="00AF1889">
            <w:pPr>
              <w:spacing w:after="0" w:line="240" w:lineRule="auto"/>
              <w:rPr>
                <w:ins w:id="952" w:author="DELL" w:date="2022-07-23T02:17:00Z"/>
                <w:rFonts w:ascii="Times New Roman" w:hAnsi="Times New Roman" w:cs="Times New Roman"/>
                <w:sz w:val="24"/>
                <w:szCs w:val="24"/>
              </w:rPr>
            </w:pPr>
            <w:ins w:id="953" w:author="DELL" w:date="2022-07-24T22:36:00Z">
              <w:r>
                <w:rPr>
                  <w:rFonts w:ascii="Times New Roman" w:hAnsi="Times New Roman" w:cs="Times New Roman"/>
                  <w:sz w:val="24"/>
                  <w:szCs w:val="24"/>
                </w:rPr>
                <w:t>0.522</w:t>
              </w:r>
            </w:ins>
          </w:p>
        </w:tc>
      </w:tr>
      <w:tr w:rsidR="00A55F34" w:rsidRPr="00A76633" w14:paraId="097886E7" w14:textId="77777777" w:rsidTr="00837772">
        <w:trPr>
          <w:ins w:id="954" w:author="DELL" w:date="2022-07-23T02:17:00Z"/>
        </w:trPr>
        <w:tc>
          <w:tcPr>
            <w:tcW w:w="1564" w:type="dxa"/>
          </w:tcPr>
          <w:p w14:paraId="0F10BCCD" w14:textId="2001F5F1" w:rsidR="00837772" w:rsidRPr="00A76633" w:rsidRDefault="00837772" w:rsidP="00837772">
            <w:pPr>
              <w:spacing w:after="0" w:line="240" w:lineRule="auto"/>
              <w:rPr>
                <w:ins w:id="955" w:author="DELL" w:date="2022-07-23T02:17:00Z"/>
                <w:rFonts w:ascii="Times New Roman" w:hAnsi="Times New Roman" w:cs="Times New Roman"/>
                <w:sz w:val="24"/>
                <w:szCs w:val="24"/>
              </w:rPr>
            </w:pPr>
            <w:ins w:id="956" w:author="DELL" w:date="2022-07-23T02:21:00Z">
              <w:r w:rsidRPr="00A76633">
                <w:rPr>
                  <w:rFonts w:ascii="Times New Roman" w:hAnsi="Times New Roman" w:cs="Times New Roman"/>
                  <w:sz w:val="24"/>
                  <w:szCs w:val="24"/>
                </w:rPr>
                <w:t>Rich</w:t>
              </w:r>
            </w:ins>
          </w:p>
        </w:tc>
        <w:tc>
          <w:tcPr>
            <w:tcW w:w="1250" w:type="dxa"/>
          </w:tcPr>
          <w:p w14:paraId="1027C690" w14:textId="2AF62897" w:rsidR="00837772" w:rsidRPr="00A76633" w:rsidRDefault="00837772" w:rsidP="00837772">
            <w:pPr>
              <w:spacing w:after="0" w:line="240" w:lineRule="auto"/>
              <w:rPr>
                <w:ins w:id="957" w:author="DELL" w:date="2022-07-23T02:17:00Z"/>
                <w:rFonts w:ascii="Times New Roman" w:hAnsi="Times New Roman" w:cs="Times New Roman"/>
                <w:sz w:val="24"/>
                <w:szCs w:val="24"/>
              </w:rPr>
            </w:pPr>
            <w:ins w:id="958" w:author="DELL" w:date="2022-07-23T03:32:00Z">
              <w:r>
                <w:rPr>
                  <w:rFonts w:ascii="Times New Roman" w:hAnsi="Times New Roman" w:cs="Times New Roman"/>
                  <w:sz w:val="24"/>
                  <w:szCs w:val="24"/>
                </w:rPr>
                <w:t>0.72 (0.48 – 1.07)</w:t>
              </w:r>
            </w:ins>
          </w:p>
        </w:tc>
        <w:tc>
          <w:tcPr>
            <w:tcW w:w="691" w:type="dxa"/>
          </w:tcPr>
          <w:p w14:paraId="60F93DBB" w14:textId="55C69B60" w:rsidR="00837772" w:rsidRPr="00A76633" w:rsidRDefault="00837772" w:rsidP="00837772">
            <w:pPr>
              <w:spacing w:after="0" w:line="240" w:lineRule="auto"/>
              <w:rPr>
                <w:ins w:id="959" w:author="DELL" w:date="2022-07-23T02:17:00Z"/>
                <w:rFonts w:ascii="Times New Roman" w:hAnsi="Times New Roman" w:cs="Times New Roman"/>
                <w:sz w:val="24"/>
                <w:szCs w:val="24"/>
              </w:rPr>
            </w:pPr>
            <w:ins w:id="960" w:author="DELL" w:date="2022-07-23T03:32:00Z">
              <w:r>
                <w:rPr>
                  <w:rFonts w:ascii="Times New Roman" w:hAnsi="Times New Roman" w:cs="Times New Roman"/>
                  <w:sz w:val="24"/>
                  <w:szCs w:val="24"/>
                </w:rPr>
                <w:t>0.099</w:t>
              </w:r>
            </w:ins>
          </w:p>
        </w:tc>
        <w:tc>
          <w:tcPr>
            <w:tcW w:w="1250" w:type="dxa"/>
          </w:tcPr>
          <w:p w14:paraId="54C20A58" w14:textId="06906521" w:rsidR="00837772" w:rsidRPr="00A76633" w:rsidRDefault="00837772" w:rsidP="00837772">
            <w:pPr>
              <w:spacing w:after="0" w:line="240" w:lineRule="auto"/>
              <w:rPr>
                <w:ins w:id="961" w:author="DELL" w:date="2022-07-23T02:17:00Z"/>
                <w:rFonts w:ascii="Times New Roman" w:hAnsi="Times New Roman" w:cs="Times New Roman"/>
                <w:sz w:val="24"/>
                <w:szCs w:val="24"/>
              </w:rPr>
            </w:pPr>
            <w:ins w:id="962" w:author="DELL" w:date="2022-07-24T00:35:00Z">
              <w:r>
                <w:rPr>
                  <w:rFonts w:ascii="Times New Roman" w:hAnsi="Times New Roman" w:cs="Times New Roman"/>
                  <w:sz w:val="24"/>
                  <w:szCs w:val="24"/>
                </w:rPr>
                <w:t>0.72</w:t>
              </w:r>
              <w:r w:rsidRPr="00AF1889">
                <w:rPr>
                  <w:rFonts w:ascii="Times New Roman" w:hAnsi="Times New Roman" w:cs="Times New Roman"/>
                  <w:sz w:val="24"/>
                  <w:szCs w:val="24"/>
                </w:rPr>
                <w:t xml:space="preserve"> </w:t>
              </w:r>
            </w:ins>
            <w:ins w:id="963" w:author="DELL" w:date="2022-07-24T00:42:00Z">
              <w:r>
                <w:rPr>
                  <w:rFonts w:ascii="Times New Roman" w:hAnsi="Times New Roman" w:cs="Times New Roman"/>
                  <w:sz w:val="24"/>
                  <w:szCs w:val="24"/>
                </w:rPr>
                <w:t>(</w:t>
              </w:r>
            </w:ins>
            <w:ins w:id="964" w:author="DELL" w:date="2022-07-24T00:35:00Z">
              <w:r w:rsidRPr="00AF1889">
                <w:rPr>
                  <w:rFonts w:ascii="Times New Roman" w:hAnsi="Times New Roman" w:cs="Times New Roman"/>
                  <w:sz w:val="24"/>
                  <w:szCs w:val="24"/>
                </w:rPr>
                <w:t>0.43</w:t>
              </w:r>
            </w:ins>
            <w:ins w:id="965" w:author="DELL" w:date="2022-07-24T00:43:00Z">
              <w:r>
                <w:rPr>
                  <w:rFonts w:ascii="Times New Roman" w:hAnsi="Times New Roman" w:cs="Times New Roman"/>
                  <w:sz w:val="24"/>
                  <w:szCs w:val="24"/>
                </w:rPr>
                <w:t xml:space="preserve"> </w:t>
              </w:r>
            </w:ins>
            <w:ins w:id="966" w:author="DELL" w:date="2022-07-24T00:42:00Z">
              <w:r>
                <w:rPr>
                  <w:rFonts w:ascii="Times New Roman" w:hAnsi="Times New Roman" w:cs="Times New Roman"/>
                  <w:sz w:val="24"/>
                  <w:szCs w:val="24"/>
                </w:rPr>
                <w:t>-</w:t>
              </w:r>
            </w:ins>
            <w:ins w:id="967" w:author="DELL" w:date="2022-07-24T00:43:00Z">
              <w:r>
                <w:rPr>
                  <w:rFonts w:ascii="Times New Roman" w:hAnsi="Times New Roman" w:cs="Times New Roman"/>
                  <w:sz w:val="24"/>
                  <w:szCs w:val="24"/>
                </w:rPr>
                <w:t xml:space="preserve"> </w:t>
              </w:r>
            </w:ins>
            <w:ins w:id="968" w:author="DELL" w:date="2022-07-24T00:35:00Z">
              <w:r w:rsidRPr="00AF1889">
                <w:rPr>
                  <w:rFonts w:ascii="Times New Roman" w:hAnsi="Times New Roman" w:cs="Times New Roman"/>
                  <w:sz w:val="24"/>
                  <w:szCs w:val="24"/>
                </w:rPr>
                <w:t>1.20</w:t>
              </w:r>
            </w:ins>
            <w:ins w:id="969" w:author="DELL" w:date="2022-07-24T00:43:00Z">
              <w:r>
                <w:rPr>
                  <w:rFonts w:ascii="Times New Roman" w:hAnsi="Times New Roman" w:cs="Times New Roman"/>
                  <w:sz w:val="24"/>
                  <w:szCs w:val="24"/>
                </w:rPr>
                <w:t>)</w:t>
              </w:r>
            </w:ins>
          </w:p>
        </w:tc>
        <w:tc>
          <w:tcPr>
            <w:tcW w:w="764" w:type="dxa"/>
          </w:tcPr>
          <w:p w14:paraId="3313C2E3" w14:textId="40C66038" w:rsidR="00837772" w:rsidRPr="00A76633" w:rsidRDefault="00A55F34" w:rsidP="00837772">
            <w:pPr>
              <w:spacing w:after="0" w:line="240" w:lineRule="auto"/>
              <w:rPr>
                <w:ins w:id="970" w:author="DELL" w:date="2022-07-23T02:17:00Z"/>
                <w:rFonts w:ascii="Times New Roman" w:hAnsi="Times New Roman" w:cs="Times New Roman"/>
                <w:sz w:val="24"/>
                <w:szCs w:val="24"/>
              </w:rPr>
            </w:pPr>
            <w:ins w:id="971" w:author="DELL" w:date="2022-07-24T00:27:00Z">
              <w:r>
                <w:rPr>
                  <w:rFonts w:ascii="Times New Roman" w:hAnsi="Times New Roman" w:cs="Times New Roman"/>
                  <w:sz w:val="24"/>
                  <w:szCs w:val="24"/>
                </w:rPr>
                <w:t>0.204</w:t>
              </w:r>
            </w:ins>
          </w:p>
        </w:tc>
        <w:tc>
          <w:tcPr>
            <w:tcW w:w="1194" w:type="dxa"/>
          </w:tcPr>
          <w:p w14:paraId="18284E0B" w14:textId="2777D553" w:rsidR="00837772" w:rsidRPr="00A76633" w:rsidRDefault="001931DF" w:rsidP="00837772">
            <w:pPr>
              <w:spacing w:after="0" w:line="240" w:lineRule="auto"/>
              <w:rPr>
                <w:ins w:id="972" w:author="DELL" w:date="2022-07-23T02:17:00Z"/>
                <w:rFonts w:ascii="Times New Roman" w:hAnsi="Times New Roman" w:cs="Times New Roman"/>
                <w:sz w:val="24"/>
                <w:szCs w:val="24"/>
              </w:rPr>
            </w:pPr>
            <w:ins w:id="973" w:author="DELL" w:date="2022-07-24T22:51:00Z">
              <w:r>
                <w:rPr>
                  <w:rFonts w:ascii="Times New Roman" w:hAnsi="Times New Roman" w:cs="Times New Roman"/>
                  <w:sz w:val="24"/>
                  <w:szCs w:val="24"/>
                </w:rPr>
                <w:t xml:space="preserve">0.85 </w:t>
              </w:r>
            </w:ins>
            <w:ins w:id="974" w:author="DELL" w:date="2022-07-24T23:14:00Z">
              <w:r>
                <w:rPr>
                  <w:rFonts w:ascii="Times New Roman" w:hAnsi="Times New Roman" w:cs="Times New Roman"/>
                  <w:sz w:val="24"/>
                  <w:szCs w:val="24"/>
                </w:rPr>
                <w:t>(</w:t>
              </w:r>
            </w:ins>
            <w:ins w:id="975" w:author="DELL" w:date="2022-07-24T22:51:00Z">
              <w:r w:rsidR="00BD35FA" w:rsidRPr="00BD35FA">
                <w:rPr>
                  <w:rFonts w:ascii="Times New Roman" w:hAnsi="Times New Roman" w:cs="Times New Roman"/>
                  <w:sz w:val="24"/>
                  <w:szCs w:val="24"/>
                </w:rPr>
                <w:t>0.48</w:t>
              </w:r>
            </w:ins>
            <w:ins w:id="976" w:author="DELL" w:date="2022-07-24T23:14:00Z">
              <w:r>
                <w:rPr>
                  <w:rFonts w:ascii="Times New Roman" w:hAnsi="Times New Roman" w:cs="Times New Roman"/>
                  <w:sz w:val="24"/>
                  <w:szCs w:val="24"/>
                </w:rPr>
                <w:t xml:space="preserve"> -</w:t>
              </w:r>
            </w:ins>
            <w:ins w:id="977" w:author="DELL" w:date="2022-07-24T22:51:00Z">
              <w:r>
                <w:rPr>
                  <w:rFonts w:ascii="Times New Roman" w:hAnsi="Times New Roman" w:cs="Times New Roman"/>
                  <w:sz w:val="24"/>
                  <w:szCs w:val="24"/>
                </w:rPr>
                <w:t xml:space="preserve"> </w:t>
              </w:r>
              <w:r w:rsidR="00BD35FA" w:rsidRPr="00BD35FA">
                <w:rPr>
                  <w:rFonts w:ascii="Times New Roman" w:hAnsi="Times New Roman" w:cs="Times New Roman"/>
                  <w:sz w:val="24"/>
                  <w:szCs w:val="24"/>
                </w:rPr>
                <w:t>1.51</w:t>
              </w:r>
            </w:ins>
            <w:ins w:id="978" w:author="DELL" w:date="2022-07-24T23:15:00Z">
              <w:r>
                <w:rPr>
                  <w:rFonts w:ascii="Times New Roman" w:hAnsi="Times New Roman" w:cs="Times New Roman"/>
                  <w:sz w:val="24"/>
                  <w:szCs w:val="24"/>
                </w:rPr>
                <w:t>)</w:t>
              </w:r>
            </w:ins>
          </w:p>
        </w:tc>
        <w:tc>
          <w:tcPr>
            <w:tcW w:w="764" w:type="dxa"/>
          </w:tcPr>
          <w:p w14:paraId="5D46ABB9" w14:textId="4A56DACC" w:rsidR="00837772" w:rsidRPr="00A76633" w:rsidRDefault="00BD35FA" w:rsidP="00837772">
            <w:pPr>
              <w:spacing w:after="0" w:line="240" w:lineRule="auto"/>
              <w:rPr>
                <w:ins w:id="979" w:author="DELL" w:date="2022-07-23T02:17:00Z"/>
                <w:rFonts w:ascii="Times New Roman" w:hAnsi="Times New Roman" w:cs="Times New Roman"/>
                <w:sz w:val="24"/>
                <w:szCs w:val="24"/>
              </w:rPr>
            </w:pPr>
            <w:ins w:id="980" w:author="DELL" w:date="2022-07-24T22:50:00Z">
              <w:r w:rsidRPr="00BD35FA">
                <w:rPr>
                  <w:rFonts w:ascii="Times New Roman" w:hAnsi="Times New Roman" w:cs="Times New Roman"/>
                  <w:sz w:val="24"/>
                  <w:szCs w:val="24"/>
                </w:rPr>
                <w:t>0.576</w:t>
              </w:r>
            </w:ins>
          </w:p>
        </w:tc>
        <w:tc>
          <w:tcPr>
            <w:tcW w:w="1194" w:type="dxa"/>
          </w:tcPr>
          <w:p w14:paraId="7B36CD18" w14:textId="3ED9BA6B" w:rsidR="00837772" w:rsidRPr="00A76633" w:rsidRDefault="0086046F">
            <w:pPr>
              <w:spacing w:after="0" w:line="240" w:lineRule="auto"/>
              <w:rPr>
                <w:ins w:id="981" w:author="DELL" w:date="2022-07-23T02:17:00Z"/>
                <w:rFonts w:ascii="Times New Roman" w:hAnsi="Times New Roman" w:cs="Times New Roman"/>
                <w:sz w:val="24"/>
                <w:szCs w:val="24"/>
              </w:rPr>
            </w:pPr>
            <w:ins w:id="982" w:author="DELL" w:date="2022-07-24T22:43:00Z">
              <w:r>
                <w:rPr>
                  <w:rFonts w:ascii="Times New Roman" w:hAnsi="Times New Roman" w:cs="Times New Roman"/>
                  <w:sz w:val="24"/>
                  <w:szCs w:val="24"/>
                </w:rPr>
                <w:t xml:space="preserve">0.65 </w:t>
              </w:r>
            </w:ins>
            <w:ins w:id="983" w:author="DELL" w:date="2022-07-24T23:52:00Z">
              <w:r>
                <w:rPr>
                  <w:rFonts w:ascii="Times New Roman" w:hAnsi="Times New Roman" w:cs="Times New Roman"/>
                  <w:sz w:val="24"/>
                  <w:szCs w:val="24"/>
                </w:rPr>
                <w:t>(</w:t>
              </w:r>
            </w:ins>
            <w:ins w:id="984" w:author="DELL" w:date="2022-07-24T22:43:00Z">
              <w:r w:rsidR="00BD35FA" w:rsidRPr="00BD35FA">
                <w:rPr>
                  <w:rFonts w:ascii="Times New Roman" w:hAnsi="Times New Roman" w:cs="Times New Roman"/>
                  <w:sz w:val="24"/>
                  <w:szCs w:val="24"/>
                </w:rPr>
                <w:t>0.30</w:t>
              </w:r>
            </w:ins>
            <w:ins w:id="985" w:author="DELL" w:date="2022-07-24T23:52:00Z">
              <w:r>
                <w:rPr>
                  <w:rFonts w:ascii="Times New Roman" w:hAnsi="Times New Roman" w:cs="Times New Roman"/>
                  <w:sz w:val="24"/>
                  <w:szCs w:val="24"/>
                </w:rPr>
                <w:t xml:space="preserve"> -</w:t>
              </w:r>
            </w:ins>
            <w:ins w:id="986" w:author="DELL" w:date="2022-07-24T22:43:00Z">
              <w:r w:rsidR="00BD35FA" w:rsidRPr="00BD35FA">
                <w:rPr>
                  <w:rFonts w:ascii="Times New Roman" w:hAnsi="Times New Roman" w:cs="Times New Roman"/>
                  <w:sz w:val="24"/>
                  <w:szCs w:val="24"/>
                </w:rPr>
                <w:t>1.41</w:t>
              </w:r>
            </w:ins>
            <w:ins w:id="987" w:author="DELL" w:date="2022-07-24T23:52:00Z">
              <w:r>
                <w:rPr>
                  <w:rFonts w:ascii="Times New Roman" w:hAnsi="Times New Roman" w:cs="Times New Roman"/>
                  <w:sz w:val="24"/>
                  <w:szCs w:val="24"/>
                </w:rPr>
                <w:t>)</w:t>
              </w:r>
            </w:ins>
          </w:p>
        </w:tc>
        <w:tc>
          <w:tcPr>
            <w:tcW w:w="679" w:type="dxa"/>
          </w:tcPr>
          <w:p w14:paraId="0066F959" w14:textId="063ACE11" w:rsidR="00837772" w:rsidRPr="00A76633" w:rsidRDefault="0086046F" w:rsidP="00837772">
            <w:pPr>
              <w:spacing w:after="0" w:line="240" w:lineRule="auto"/>
              <w:rPr>
                <w:ins w:id="988" w:author="DELL" w:date="2022-07-23T02:17:00Z"/>
                <w:rFonts w:ascii="Times New Roman" w:hAnsi="Times New Roman" w:cs="Times New Roman"/>
                <w:sz w:val="24"/>
                <w:szCs w:val="24"/>
              </w:rPr>
            </w:pPr>
            <w:ins w:id="989" w:author="DELL" w:date="2022-07-24T22:35:00Z">
              <w:r>
                <w:rPr>
                  <w:rFonts w:ascii="Times New Roman" w:hAnsi="Times New Roman" w:cs="Times New Roman"/>
                  <w:sz w:val="24"/>
                  <w:szCs w:val="24"/>
                </w:rPr>
                <w:t>0.275</w:t>
              </w:r>
            </w:ins>
          </w:p>
        </w:tc>
      </w:tr>
      <w:tr w:rsidR="00A55F34" w:rsidRPr="00A76633" w14:paraId="51B78B16" w14:textId="77777777" w:rsidTr="00837772">
        <w:trPr>
          <w:ins w:id="990" w:author="DELL" w:date="2022-07-23T02:17:00Z"/>
        </w:trPr>
        <w:tc>
          <w:tcPr>
            <w:tcW w:w="1564" w:type="dxa"/>
          </w:tcPr>
          <w:p w14:paraId="6FDC0EE7" w14:textId="0644E7E9" w:rsidR="00837772" w:rsidRPr="00A76633" w:rsidRDefault="00837772" w:rsidP="00837772">
            <w:pPr>
              <w:spacing w:after="0" w:line="240" w:lineRule="auto"/>
              <w:rPr>
                <w:ins w:id="991" w:author="DELL" w:date="2022-07-23T02:17:00Z"/>
                <w:rFonts w:ascii="Times New Roman" w:hAnsi="Times New Roman" w:cs="Times New Roman"/>
                <w:sz w:val="24"/>
                <w:szCs w:val="24"/>
              </w:rPr>
            </w:pPr>
            <w:ins w:id="992" w:author="DELL" w:date="2022-07-23T02:21:00Z">
              <w:r w:rsidRPr="00A76633">
                <w:rPr>
                  <w:rFonts w:ascii="Times New Roman" w:hAnsi="Times New Roman" w:cs="Times New Roman"/>
                  <w:sz w:val="24"/>
                  <w:szCs w:val="24"/>
                </w:rPr>
                <w:t>Source water type</w:t>
              </w:r>
            </w:ins>
          </w:p>
        </w:tc>
        <w:tc>
          <w:tcPr>
            <w:tcW w:w="1250" w:type="dxa"/>
          </w:tcPr>
          <w:p w14:paraId="6834AAF8" w14:textId="77777777" w:rsidR="00837772" w:rsidRPr="00A76633" w:rsidRDefault="00837772" w:rsidP="00837772">
            <w:pPr>
              <w:spacing w:after="0" w:line="240" w:lineRule="auto"/>
              <w:rPr>
                <w:ins w:id="993" w:author="DELL" w:date="2022-07-23T02:17:00Z"/>
                <w:rFonts w:ascii="Times New Roman" w:hAnsi="Times New Roman" w:cs="Times New Roman"/>
                <w:sz w:val="24"/>
                <w:szCs w:val="24"/>
              </w:rPr>
            </w:pPr>
          </w:p>
        </w:tc>
        <w:tc>
          <w:tcPr>
            <w:tcW w:w="691" w:type="dxa"/>
          </w:tcPr>
          <w:p w14:paraId="478FCEC6" w14:textId="77777777" w:rsidR="00837772" w:rsidRPr="00A76633" w:rsidRDefault="00837772" w:rsidP="00837772">
            <w:pPr>
              <w:spacing w:after="0" w:line="240" w:lineRule="auto"/>
              <w:rPr>
                <w:ins w:id="994" w:author="DELL" w:date="2022-07-23T02:17:00Z"/>
                <w:rFonts w:ascii="Times New Roman" w:hAnsi="Times New Roman" w:cs="Times New Roman"/>
                <w:sz w:val="24"/>
                <w:szCs w:val="24"/>
              </w:rPr>
            </w:pPr>
          </w:p>
        </w:tc>
        <w:tc>
          <w:tcPr>
            <w:tcW w:w="1250" w:type="dxa"/>
          </w:tcPr>
          <w:p w14:paraId="72FC643C" w14:textId="77777777" w:rsidR="00837772" w:rsidRPr="00A76633" w:rsidRDefault="00837772" w:rsidP="00837772">
            <w:pPr>
              <w:spacing w:after="0" w:line="240" w:lineRule="auto"/>
              <w:rPr>
                <w:ins w:id="995" w:author="DELL" w:date="2022-07-23T02:17:00Z"/>
                <w:rFonts w:ascii="Times New Roman" w:hAnsi="Times New Roman" w:cs="Times New Roman"/>
                <w:sz w:val="24"/>
                <w:szCs w:val="24"/>
              </w:rPr>
            </w:pPr>
          </w:p>
        </w:tc>
        <w:tc>
          <w:tcPr>
            <w:tcW w:w="764" w:type="dxa"/>
          </w:tcPr>
          <w:p w14:paraId="579E37A0" w14:textId="77777777" w:rsidR="00837772" w:rsidRPr="00A76633" w:rsidRDefault="00837772" w:rsidP="00837772">
            <w:pPr>
              <w:spacing w:after="0" w:line="240" w:lineRule="auto"/>
              <w:rPr>
                <w:ins w:id="996" w:author="DELL" w:date="2022-07-23T02:17:00Z"/>
                <w:rFonts w:ascii="Times New Roman" w:hAnsi="Times New Roman" w:cs="Times New Roman"/>
                <w:sz w:val="24"/>
                <w:szCs w:val="24"/>
              </w:rPr>
            </w:pPr>
          </w:p>
        </w:tc>
        <w:tc>
          <w:tcPr>
            <w:tcW w:w="1194" w:type="dxa"/>
          </w:tcPr>
          <w:p w14:paraId="6BC8C944" w14:textId="77777777" w:rsidR="00837772" w:rsidRPr="00A76633" w:rsidRDefault="00837772" w:rsidP="00837772">
            <w:pPr>
              <w:spacing w:after="0" w:line="240" w:lineRule="auto"/>
              <w:rPr>
                <w:ins w:id="997" w:author="DELL" w:date="2022-07-23T02:17:00Z"/>
                <w:rFonts w:ascii="Times New Roman" w:hAnsi="Times New Roman" w:cs="Times New Roman"/>
                <w:sz w:val="24"/>
                <w:szCs w:val="24"/>
              </w:rPr>
            </w:pPr>
          </w:p>
        </w:tc>
        <w:tc>
          <w:tcPr>
            <w:tcW w:w="764" w:type="dxa"/>
          </w:tcPr>
          <w:p w14:paraId="10DE353C" w14:textId="77777777" w:rsidR="00837772" w:rsidRPr="00A76633" w:rsidRDefault="00837772" w:rsidP="00837772">
            <w:pPr>
              <w:spacing w:after="0" w:line="240" w:lineRule="auto"/>
              <w:rPr>
                <w:ins w:id="998" w:author="DELL" w:date="2022-07-23T02:17:00Z"/>
                <w:rFonts w:ascii="Times New Roman" w:hAnsi="Times New Roman" w:cs="Times New Roman"/>
                <w:sz w:val="24"/>
                <w:szCs w:val="24"/>
              </w:rPr>
            </w:pPr>
          </w:p>
        </w:tc>
        <w:tc>
          <w:tcPr>
            <w:tcW w:w="1194" w:type="dxa"/>
          </w:tcPr>
          <w:p w14:paraId="37ACF845" w14:textId="77777777" w:rsidR="00837772" w:rsidRPr="00A76633" w:rsidRDefault="00837772" w:rsidP="00837772">
            <w:pPr>
              <w:spacing w:after="0" w:line="240" w:lineRule="auto"/>
              <w:rPr>
                <w:ins w:id="999" w:author="DELL" w:date="2022-07-23T02:17:00Z"/>
                <w:rFonts w:ascii="Times New Roman" w:hAnsi="Times New Roman" w:cs="Times New Roman"/>
                <w:sz w:val="24"/>
                <w:szCs w:val="24"/>
              </w:rPr>
            </w:pPr>
          </w:p>
        </w:tc>
        <w:tc>
          <w:tcPr>
            <w:tcW w:w="679" w:type="dxa"/>
          </w:tcPr>
          <w:p w14:paraId="01BD2EC2" w14:textId="7C60A63F" w:rsidR="00837772" w:rsidRPr="00A76633" w:rsidRDefault="00837772" w:rsidP="00837772">
            <w:pPr>
              <w:spacing w:after="0" w:line="240" w:lineRule="auto"/>
              <w:rPr>
                <w:ins w:id="1000" w:author="DELL" w:date="2022-07-23T02:17:00Z"/>
                <w:rFonts w:ascii="Times New Roman" w:hAnsi="Times New Roman" w:cs="Times New Roman"/>
                <w:sz w:val="24"/>
                <w:szCs w:val="24"/>
              </w:rPr>
            </w:pPr>
          </w:p>
        </w:tc>
      </w:tr>
      <w:tr w:rsidR="00A55F34" w:rsidRPr="00A76633" w14:paraId="3C28C407" w14:textId="77777777" w:rsidTr="00837772">
        <w:trPr>
          <w:ins w:id="1001" w:author="DELL" w:date="2022-07-23T02:17:00Z"/>
        </w:trPr>
        <w:tc>
          <w:tcPr>
            <w:tcW w:w="1564" w:type="dxa"/>
          </w:tcPr>
          <w:p w14:paraId="10553347" w14:textId="1C818274" w:rsidR="00837772" w:rsidRPr="00A76633" w:rsidRDefault="00837772" w:rsidP="00837772">
            <w:pPr>
              <w:spacing w:after="0" w:line="240" w:lineRule="auto"/>
              <w:rPr>
                <w:ins w:id="1002" w:author="DELL" w:date="2022-07-23T02:17:00Z"/>
                <w:rFonts w:ascii="Times New Roman" w:hAnsi="Times New Roman" w:cs="Times New Roman"/>
                <w:sz w:val="24"/>
                <w:szCs w:val="24"/>
              </w:rPr>
            </w:pPr>
            <w:ins w:id="1003" w:author="DELL" w:date="2022-07-23T02:21:00Z">
              <w:r w:rsidRPr="00A76633">
                <w:rPr>
                  <w:rFonts w:ascii="Times New Roman" w:hAnsi="Times New Roman" w:cs="Times New Roman"/>
                  <w:sz w:val="24"/>
                  <w:szCs w:val="24"/>
                </w:rPr>
                <w:t>Improved</w:t>
              </w:r>
            </w:ins>
          </w:p>
        </w:tc>
        <w:tc>
          <w:tcPr>
            <w:tcW w:w="1250" w:type="dxa"/>
          </w:tcPr>
          <w:p w14:paraId="2F9CE4DD" w14:textId="3FBD5311" w:rsidR="00837772" w:rsidRPr="00A76633" w:rsidRDefault="00837772" w:rsidP="00837772">
            <w:pPr>
              <w:spacing w:after="0" w:line="240" w:lineRule="auto"/>
              <w:rPr>
                <w:ins w:id="1004" w:author="DELL" w:date="2022-07-23T02:17:00Z"/>
                <w:rFonts w:ascii="Times New Roman" w:hAnsi="Times New Roman" w:cs="Times New Roman"/>
                <w:sz w:val="24"/>
                <w:szCs w:val="24"/>
              </w:rPr>
            </w:pPr>
            <w:ins w:id="1005" w:author="DELL" w:date="2022-07-23T03:33:00Z">
              <w:r w:rsidRPr="00A76633">
                <w:rPr>
                  <w:rFonts w:ascii="Times New Roman" w:hAnsi="Times New Roman" w:cs="Times New Roman"/>
                  <w:sz w:val="24"/>
                  <w:szCs w:val="24"/>
                </w:rPr>
                <w:t>Reference</w:t>
              </w:r>
            </w:ins>
          </w:p>
        </w:tc>
        <w:tc>
          <w:tcPr>
            <w:tcW w:w="691" w:type="dxa"/>
          </w:tcPr>
          <w:p w14:paraId="3104C35C" w14:textId="77777777" w:rsidR="00837772" w:rsidRPr="00A76633" w:rsidRDefault="00837772" w:rsidP="00837772">
            <w:pPr>
              <w:spacing w:after="0" w:line="240" w:lineRule="auto"/>
              <w:rPr>
                <w:ins w:id="1006" w:author="DELL" w:date="2022-07-23T02:17:00Z"/>
                <w:rFonts w:ascii="Times New Roman" w:hAnsi="Times New Roman" w:cs="Times New Roman"/>
                <w:sz w:val="24"/>
                <w:szCs w:val="24"/>
              </w:rPr>
            </w:pPr>
          </w:p>
        </w:tc>
        <w:tc>
          <w:tcPr>
            <w:tcW w:w="1250" w:type="dxa"/>
          </w:tcPr>
          <w:p w14:paraId="1EC7686E" w14:textId="5D2893C2" w:rsidR="00837772" w:rsidRPr="00A76633" w:rsidRDefault="00837772" w:rsidP="00837772">
            <w:pPr>
              <w:spacing w:after="0" w:line="240" w:lineRule="auto"/>
              <w:rPr>
                <w:ins w:id="1007" w:author="DELL" w:date="2022-07-23T02:17:00Z"/>
                <w:rFonts w:ascii="Times New Roman" w:hAnsi="Times New Roman" w:cs="Times New Roman"/>
                <w:sz w:val="24"/>
                <w:szCs w:val="24"/>
              </w:rPr>
            </w:pPr>
            <w:ins w:id="1008" w:author="DELL" w:date="2022-07-23T03:33:00Z">
              <w:r w:rsidRPr="00A76633">
                <w:rPr>
                  <w:rFonts w:ascii="Times New Roman" w:hAnsi="Times New Roman" w:cs="Times New Roman"/>
                  <w:sz w:val="24"/>
                  <w:szCs w:val="24"/>
                </w:rPr>
                <w:t>Reference</w:t>
              </w:r>
            </w:ins>
          </w:p>
        </w:tc>
        <w:tc>
          <w:tcPr>
            <w:tcW w:w="764" w:type="dxa"/>
          </w:tcPr>
          <w:p w14:paraId="62FE0CCA" w14:textId="77777777" w:rsidR="00837772" w:rsidRPr="00A76633" w:rsidRDefault="00837772" w:rsidP="00837772">
            <w:pPr>
              <w:spacing w:after="0" w:line="240" w:lineRule="auto"/>
              <w:rPr>
                <w:ins w:id="1009" w:author="DELL" w:date="2022-07-23T02:17:00Z"/>
                <w:rFonts w:ascii="Times New Roman" w:hAnsi="Times New Roman" w:cs="Times New Roman"/>
                <w:sz w:val="24"/>
                <w:szCs w:val="24"/>
              </w:rPr>
            </w:pPr>
          </w:p>
        </w:tc>
        <w:tc>
          <w:tcPr>
            <w:tcW w:w="1194" w:type="dxa"/>
          </w:tcPr>
          <w:p w14:paraId="473D9080" w14:textId="78B9587C" w:rsidR="00837772" w:rsidRPr="00A76633" w:rsidRDefault="00837772" w:rsidP="00837772">
            <w:pPr>
              <w:spacing w:after="0" w:line="240" w:lineRule="auto"/>
              <w:rPr>
                <w:ins w:id="1010" w:author="DELL" w:date="2022-07-23T02:17:00Z"/>
                <w:rFonts w:ascii="Times New Roman" w:hAnsi="Times New Roman" w:cs="Times New Roman"/>
                <w:sz w:val="24"/>
                <w:szCs w:val="24"/>
              </w:rPr>
            </w:pPr>
            <w:ins w:id="1011" w:author="DELL" w:date="2022-07-23T03:33:00Z">
              <w:r w:rsidRPr="00A76633">
                <w:rPr>
                  <w:rFonts w:ascii="Times New Roman" w:hAnsi="Times New Roman" w:cs="Times New Roman"/>
                  <w:sz w:val="24"/>
                  <w:szCs w:val="24"/>
                </w:rPr>
                <w:t>Reference</w:t>
              </w:r>
            </w:ins>
          </w:p>
        </w:tc>
        <w:tc>
          <w:tcPr>
            <w:tcW w:w="764" w:type="dxa"/>
          </w:tcPr>
          <w:p w14:paraId="1FDD66A7" w14:textId="77777777" w:rsidR="00837772" w:rsidRPr="00A76633" w:rsidRDefault="00837772" w:rsidP="00837772">
            <w:pPr>
              <w:spacing w:after="0" w:line="240" w:lineRule="auto"/>
              <w:rPr>
                <w:ins w:id="1012" w:author="DELL" w:date="2022-07-23T02:17:00Z"/>
                <w:rFonts w:ascii="Times New Roman" w:hAnsi="Times New Roman" w:cs="Times New Roman"/>
                <w:sz w:val="24"/>
                <w:szCs w:val="24"/>
              </w:rPr>
            </w:pPr>
          </w:p>
        </w:tc>
        <w:tc>
          <w:tcPr>
            <w:tcW w:w="1194" w:type="dxa"/>
          </w:tcPr>
          <w:p w14:paraId="0BB7DA94" w14:textId="7984732C" w:rsidR="00837772" w:rsidRPr="00A76633" w:rsidRDefault="00837772" w:rsidP="00837772">
            <w:pPr>
              <w:spacing w:after="0" w:line="240" w:lineRule="auto"/>
              <w:rPr>
                <w:ins w:id="1013" w:author="DELL" w:date="2022-07-23T02:17:00Z"/>
                <w:rFonts w:ascii="Times New Roman" w:hAnsi="Times New Roman" w:cs="Times New Roman"/>
                <w:sz w:val="24"/>
                <w:szCs w:val="24"/>
              </w:rPr>
            </w:pPr>
            <w:ins w:id="1014" w:author="DELL" w:date="2022-07-23T03:33:00Z">
              <w:r w:rsidRPr="00A76633">
                <w:rPr>
                  <w:rFonts w:ascii="Times New Roman" w:hAnsi="Times New Roman" w:cs="Times New Roman"/>
                  <w:sz w:val="24"/>
                  <w:szCs w:val="24"/>
                </w:rPr>
                <w:t>Reference</w:t>
              </w:r>
            </w:ins>
          </w:p>
        </w:tc>
        <w:tc>
          <w:tcPr>
            <w:tcW w:w="679" w:type="dxa"/>
          </w:tcPr>
          <w:p w14:paraId="2749254D" w14:textId="77777777" w:rsidR="00837772" w:rsidRPr="00A76633" w:rsidRDefault="00837772" w:rsidP="00837772">
            <w:pPr>
              <w:spacing w:after="0" w:line="240" w:lineRule="auto"/>
              <w:rPr>
                <w:ins w:id="1015" w:author="DELL" w:date="2022-07-23T02:17:00Z"/>
                <w:rFonts w:ascii="Times New Roman" w:hAnsi="Times New Roman" w:cs="Times New Roman"/>
                <w:sz w:val="24"/>
                <w:szCs w:val="24"/>
              </w:rPr>
            </w:pPr>
          </w:p>
        </w:tc>
      </w:tr>
      <w:tr w:rsidR="00A55F34" w:rsidRPr="00A76633" w14:paraId="23D89232" w14:textId="77777777" w:rsidTr="00837772">
        <w:trPr>
          <w:ins w:id="1016" w:author="DELL" w:date="2022-07-23T02:17:00Z"/>
        </w:trPr>
        <w:tc>
          <w:tcPr>
            <w:tcW w:w="1564" w:type="dxa"/>
          </w:tcPr>
          <w:p w14:paraId="02F51E35" w14:textId="2F766772" w:rsidR="00837772" w:rsidRPr="00A76633" w:rsidRDefault="00837772" w:rsidP="00837772">
            <w:pPr>
              <w:spacing w:after="0" w:line="240" w:lineRule="auto"/>
              <w:rPr>
                <w:ins w:id="1017" w:author="DELL" w:date="2022-07-23T02:17:00Z"/>
                <w:rFonts w:ascii="Times New Roman" w:hAnsi="Times New Roman" w:cs="Times New Roman"/>
                <w:sz w:val="24"/>
                <w:szCs w:val="24"/>
              </w:rPr>
            </w:pPr>
            <w:ins w:id="1018" w:author="DELL" w:date="2022-07-23T02:21:00Z">
              <w:r w:rsidRPr="00A76633">
                <w:rPr>
                  <w:rFonts w:ascii="Times New Roman" w:hAnsi="Times New Roman" w:cs="Times New Roman"/>
                  <w:sz w:val="24"/>
                  <w:szCs w:val="24"/>
                </w:rPr>
                <w:t>Unimproved</w:t>
              </w:r>
            </w:ins>
          </w:p>
        </w:tc>
        <w:tc>
          <w:tcPr>
            <w:tcW w:w="1250" w:type="dxa"/>
          </w:tcPr>
          <w:p w14:paraId="10948CAE" w14:textId="31C1F327" w:rsidR="00837772" w:rsidRPr="00A76633" w:rsidRDefault="00837772" w:rsidP="00837772">
            <w:pPr>
              <w:spacing w:after="0" w:line="240" w:lineRule="auto"/>
              <w:rPr>
                <w:ins w:id="1019" w:author="DELL" w:date="2022-07-23T02:17:00Z"/>
                <w:rFonts w:ascii="Times New Roman" w:hAnsi="Times New Roman" w:cs="Times New Roman"/>
                <w:sz w:val="24"/>
                <w:szCs w:val="24"/>
              </w:rPr>
            </w:pPr>
            <w:ins w:id="1020" w:author="DELL" w:date="2022-07-23T03:33:00Z">
              <w:r>
                <w:rPr>
                  <w:rFonts w:ascii="Times New Roman" w:hAnsi="Times New Roman" w:cs="Times New Roman"/>
                  <w:sz w:val="24"/>
                  <w:szCs w:val="24"/>
                </w:rPr>
                <w:t>0.48 (0.17 – 1.40)</w:t>
              </w:r>
            </w:ins>
          </w:p>
        </w:tc>
        <w:tc>
          <w:tcPr>
            <w:tcW w:w="691" w:type="dxa"/>
          </w:tcPr>
          <w:p w14:paraId="2DE5B63F" w14:textId="14CBFC1C" w:rsidR="00837772" w:rsidRPr="00A76633" w:rsidRDefault="00837772" w:rsidP="00837772">
            <w:pPr>
              <w:spacing w:after="0" w:line="240" w:lineRule="auto"/>
              <w:rPr>
                <w:ins w:id="1021" w:author="DELL" w:date="2022-07-23T02:17:00Z"/>
                <w:rFonts w:ascii="Times New Roman" w:hAnsi="Times New Roman" w:cs="Times New Roman"/>
                <w:sz w:val="24"/>
                <w:szCs w:val="24"/>
              </w:rPr>
            </w:pPr>
            <w:ins w:id="1022" w:author="DELL" w:date="2022-07-23T03:33:00Z">
              <w:r>
                <w:rPr>
                  <w:rFonts w:ascii="Times New Roman" w:hAnsi="Times New Roman" w:cs="Times New Roman"/>
                  <w:sz w:val="24"/>
                  <w:szCs w:val="24"/>
                </w:rPr>
                <w:t>0.180</w:t>
              </w:r>
            </w:ins>
          </w:p>
        </w:tc>
        <w:tc>
          <w:tcPr>
            <w:tcW w:w="1250" w:type="dxa"/>
          </w:tcPr>
          <w:p w14:paraId="608D60DB" w14:textId="68C937C4" w:rsidR="00837772" w:rsidRPr="00A76633" w:rsidRDefault="00837772" w:rsidP="00837772">
            <w:pPr>
              <w:spacing w:after="0" w:line="240" w:lineRule="auto"/>
              <w:rPr>
                <w:ins w:id="1023" w:author="DELL" w:date="2022-07-23T02:17:00Z"/>
                <w:rFonts w:ascii="Times New Roman" w:hAnsi="Times New Roman" w:cs="Times New Roman"/>
                <w:sz w:val="24"/>
                <w:szCs w:val="24"/>
              </w:rPr>
            </w:pPr>
            <w:ins w:id="1024" w:author="DELL" w:date="2022-07-24T00:36:00Z">
              <w:r>
                <w:rPr>
                  <w:rFonts w:ascii="Times New Roman" w:hAnsi="Times New Roman" w:cs="Times New Roman"/>
                  <w:sz w:val="24"/>
                  <w:szCs w:val="24"/>
                </w:rPr>
                <w:t>0.32</w:t>
              </w:r>
              <w:r w:rsidRPr="00AF1889">
                <w:rPr>
                  <w:rFonts w:ascii="Times New Roman" w:hAnsi="Times New Roman" w:cs="Times New Roman"/>
                  <w:sz w:val="24"/>
                  <w:szCs w:val="24"/>
                </w:rPr>
                <w:t xml:space="preserve"> </w:t>
              </w:r>
            </w:ins>
            <w:ins w:id="1025" w:author="DELL" w:date="2022-07-24T00:43:00Z">
              <w:r>
                <w:rPr>
                  <w:rFonts w:ascii="Times New Roman" w:hAnsi="Times New Roman" w:cs="Times New Roman"/>
                  <w:sz w:val="24"/>
                  <w:szCs w:val="24"/>
                </w:rPr>
                <w:t>(</w:t>
              </w:r>
            </w:ins>
            <w:ins w:id="1026" w:author="DELL" w:date="2022-07-24T00:36:00Z">
              <w:r w:rsidRPr="00AF1889">
                <w:rPr>
                  <w:rFonts w:ascii="Times New Roman" w:hAnsi="Times New Roman" w:cs="Times New Roman"/>
                  <w:sz w:val="24"/>
                  <w:szCs w:val="24"/>
                </w:rPr>
                <w:t>0.09</w:t>
              </w:r>
            </w:ins>
            <w:ins w:id="1027" w:author="DELL" w:date="2022-07-24T00:43:00Z">
              <w:r>
                <w:rPr>
                  <w:rFonts w:ascii="Times New Roman" w:hAnsi="Times New Roman" w:cs="Times New Roman"/>
                  <w:sz w:val="24"/>
                  <w:szCs w:val="24"/>
                </w:rPr>
                <w:t xml:space="preserve"> - </w:t>
              </w:r>
            </w:ins>
            <w:ins w:id="1028" w:author="DELL" w:date="2022-07-24T00:36:00Z">
              <w:r w:rsidRPr="00AF1889">
                <w:rPr>
                  <w:rFonts w:ascii="Times New Roman" w:hAnsi="Times New Roman" w:cs="Times New Roman"/>
                  <w:sz w:val="24"/>
                  <w:szCs w:val="24"/>
                </w:rPr>
                <w:t>1.16</w:t>
              </w:r>
            </w:ins>
            <w:ins w:id="1029" w:author="DELL" w:date="2022-07-24T00:43:00Z">
              <w:r>
                <w:rPr>
                  <w:rFonts w:ascii="Times New Roman" w:hAnsi="Times New Roman" w:cs="Times New Roman"/>
                  <w:sz w:val="24"/>
                  <w:szCs w:val="24"/>
                </w:rPr>
                <w:t>)</w:t>
              </w:r>
            </w:ins>
          </w:p>
        </w:tc>
        <w:tc>
          <w:tcPr>
            <w:tcW w:w="764" w:type="dxa"/>
          </w:tcPr>
          <w:p w14:paraId="2AC9A6D3" w14:textId="389049C0" w:rsidR="00837772" w:rsidRPr="00A76633" w:rsidRDefault="00A55F34" w:rsidP="00837772">
            <w:pPr>
              <w:spacing w:after="0" w:line="240" w:lineRule="auto"/>
              <w:rPr>
                <w:ins w:id="1030" w:author="DELL" w:date="2022-07-23T02:17:00Z"/>
                <w:rFonts w:ascii="Times New Roman" w:hAnsi="Times New Roman" w:cs="Times New Roman"/>
                <w:sz w:val="24"/>
                <w:szCs w:val="24"/>
              </w:rPr>
            </w:pPr>
            <w:ins w:id="1031" w:author="DELL" w:date="2022-07-24T00:30:00Z">
              <w:r>
                <w:rPr>
                  <w:rFonts w:ascii="Times New Roman" w:hAnsi="Times New Roman" w:cs="Times New Roman"/>
                  <w:sz w:val="24"/>
                  <w:szCs w:val="24"/>
                </w:rPr>
                <w:t>0.084</w:t>
              </w:r>
            </w:ins>
          </w:p>
        </w:tc>
        <w:tc>
          <w:tcPr>
            <w:tcW w:w="1194" w:type="dxa"/>
          </w:tcPr>
          <w:p w14:paraId="1511AA65" w14:textId="0E13F618" w:rsidR="00837772" w:rsidRPr="00A76633" w:rsidRDefault="001931DF">
            <w:pPr>
              <w:spacing w:after="0" w:line="240" w:lineRule="auto"/>
              <w:rPr>
                <w:ins w:id="1032" w:author="DELL" w:date="2022-07-23T02:17:00Z"/>
                <w:rFonts w:ascii="Times New Roman" w:hAnsi="Times New Roman" w:cs="Times New Roman"/>
                <w:sz w:val="24"/>
                <w:szCs w:val="24"/>
              </w:rPr>
            </w:pPr>
            <w:ins w:id="1033" w:author="DELL" w:date="2022-07-24T22:52:00Z">
              <w:r>
                <w:rPr>
                  <w:rFonts w:ascii="Times New Roman" w:hAnsi="Times New Roman" w:cs="Times New Roman"/>
                  <w:sz w:val="24"/>
                  <w:szCs w:val="24"/>
                </w:rPr>
                <w:t xml:space="preserve">0.49 </w:t>
              </w:r>
            </w:ins>
            <w:ins w:id="1034" w:author="DELL" w:date="2022-07-24T23:15:00Z">
              <w:r>
                <w:rPr>
                  <w:rFonts w:ascii="Times New Roman" w:hAnsi="Times New Roman" w:cs="Times New Roman"/>
                  <w:sz w:val="24"/>
                  <w:szCs w:val="24"/>
                </w:rPr>
                <w:t>(</w:t>
              </w:r>
            </w:ins>
            <w:ins w:id="1035" w:author="DELL" w:date="2022-07-24T22:52:00Z">
              <w:r w:rsidR="00BD35FA" w:rsidRPr="00BD35FA">
                <w:rPr>
                  <w:rFonts w:ascii="Times New Roman" w:hAnsi="Times New Roman" w:cs="Times New Roman"/>
                  <w:sz w:val="24"/>
                  <w:szCs w:val="24"/>
                </w:rPr>
                <w:t>0.07</w:t>
              </w:r>
            </w:ins>
            <w:ins w:id="1036" w:author="DELL" w:date="2022-07-24T23:15:00Z">
              <w:r>
                <w:rPr>
                  <w:rFonts w:ascii="Times New Roman" w:hAnsi="Times New Roman" w:cs="Times New Roman"/>
                  <w:sz w:val="24"/>
                  <w:szCs w:val="24"/>
                </w:rPr>
                <w:t xml:space="preserve"> -</w:t>
              </w:r>
            </w:ins>
            <w:ins w:id="1037" w:author="DELL" w:date="2022-07-24T22:52:00Z">
              <w:r w:rsidR="00BD35FA" w:rsidRPr="00BD35FA">
                <w:rPr>
                  <w:rFonts w:ascii="Times New Roman" w:hAnsi="Times New Roman" w:cs="Times New Roman"/>
                  <w:sz w:val="24"/>
                  <w:szCs w:val="24"/>
                </w:rPr>
                <w:t xml:space="preserve"> 3.62</w:t>
              </w:r>
            </w:ins>
            <w:ins w:id="1038" w:author="DELL" w:date="2022-07-24T23:15:00Z">
              <w:r>
                <w:rPr>
                  <w:rFonts w:ascii="Times New Roman" w:hAnsi="Times New Roman" w:cs="Times New Roman"/>
                  <w:sz w:val="24"/>
                  <w:szCs w:val="24"/>
                </w:rPr>
                <w:t>)</w:t>
              </w:r>
            </w:ins>
          </w:p>
        </w:tc>
        <w:tc>
          <w:tcPr>
            <w:tcW w:w="764" w:type="dxa"/>
          </w:tcPr>
          <w:p w14:paraId="61C2B1F1" w14:textId="172CA32E" w:rsidR="00837772" w:rsidRPr="00A76633" w:rsidRDefault="00BD35FA" w:rsidP="00837772">
            <w:pPr>
              <w:spacing w:after="0" w:line="240" w:lineRule="auto"/>
              <w:rPr>
                <w:ins w:id="1039" w:author="DELL" w:date="2022-07-23T02:17:00Z"/>
                <w:rFonts w:ascii="Times New Roman" w:hAnsi="Times New Roman" w:cs="Times New Roman"/>
                <w:sz w:val="24"/>
                <w:szCs w:val="24"/>
              </w:rPr>
            </w:pPr>
            <w:ins w:id="1040" w:author="DELL" w:date="2022-07-24T22:52:00Z">
              <w:r w:rsidRPr="00BD35FA">
                <w:rPr>
                  <w:rFonts w:ascii="Times New Roman" w:hAnsi="Times New Roman" w:cs="Times New Roman"/>
                  <w:sz w:val="24"/>
                  <w:szCs w:val="24"/>
                </w:rPr>
                <w:t xml:space="preserve">0.482    </w:t>
              </w:r>
            </w:ins>
          </w:p>
        </w:tc>
        <w:tc>
          <w:tcPr>
            <w:tcW w:w="1194" w:type="dxa"/>
          </w:tcPr>
          <w:p w14:paraId="05314ECF" w14:textId="611E0702" w:rsidR="00837772" w:rsidRPr="00A76633" w:rsidRDefault="00C96A2B">
            <w:pPr>
              <w:spacing w:after="0" w:line="240" w:lineRule="auto"/>
              <w:rPr>
                <w:ins w:id="1041" w:author="DELL" w:date="2022-07-23T02:17:00Z"/>
                <w:rFonts w:ascii="Times New Roman" w:hAnsi="Times New Roman" w:cs="Times New Roman"/>
                <w:sz w:val="24"/>
                <w:szCs w:val="24"/>
              </w:rPr>
            </w:pPr>
            <w:ins w:id="1042" w:author="DELL" w:date="2022-07-24T22:43:00Z">
              <w:r>
                <w:rPr>
                  <w:rFonts w:ascii="Times New Roman" w:hAnsi="Times New Roman" w:cs="Times New Roman"/>
                  <w:sz w:val="24"/>
                  <w:szCs w:val="24"/>
                </w:rPr>
                <w:t xml:space="preserve">0.66 </w:t>
              </w:r>
            </w:ins>
            <w:ins w:id="1043" w:author="DELL" w:date="2022-07-24T23:51:00Z">
              <w:r>
                <w:rPr>
                  <w:rFonts w:ascii="Times New Roman" w:hAnsi="Times New Roman" w:cs="Times New Roman"/>
                  <w:sz w:val="24"/>
                  <w:szCs w:val="24"/>
                </w:rPr>
                <w:t>(</w:t>
              </w:r>
            </w:ins>
            <w:ins w:id="1044" w:author="DELL" w:date="2022-07-24T22:43:00Z">
              <w:r w:rsidR="0086046F">
                <w:rPr>
                  <w:rFonts w:ascii="Times New Roman" w:hAnsi="Times New Roman" w:cs="Times New Roman"/>
                  <w:sz w:val="24"/>
                  <w:szCs w:val="24"/>
                </w:rPr>
                <w:t>0.09 -</w:t>
              </w:r>
              <w:r w:rsidR="00BD35FA" w:rsidRPr="00BD35FA">
                <w:rPr>
                  <w:rFonts w:ascii="Times New Roman" w:hAnsi="Times New Roman" w:cs="Times New Roman"/>
                  <w:sz w:val="24"/>
                  <w:szCs w:val="24"/>
                </w:rPr>
                <w:t>5.06</w:t>
              </w:r>
            </w:ins>
            <w:ins w:id="1045" w:author="DELL" w:date="2022-07-24T23:52:00Z">
              <w:r w:rsidR="0086046F">
                <w:rPr>
                  <w:rFonts w:ascii="Times New Roman" w:hAnsi="Times New Roman" w:cs="Times New Roman"/>
                  <w:sz w:val="24"/>
                  <w:szCs w:val="24"/>
                </w:rPr>
                <w:t>)</w:t>
              </w:r>
            </w:ins>
          </w:p>
        </w:tc>
        <w:tc>
          <w:tcPr>
            <w:tcW w:w="679" w:type="dxa"/>
          </w:tcPr>
          <w:p w14:paraId="4FA91006" w14:textId="1F2ED07E" w:rsidR="00837772" w:rsidRPr="00A76633" w:rsidRDefault="0086046F" w:rsidP="00837772">
            <w:pPr>
              <w:spacing w:after="0" w:line="240" w:lineRule="auto"/>
              <w:rPr>
                <w:ins w:id="1046" w:author="DELL" w:date="2022-07-23T02:17:00Z"/>
                <w:rFonts w:ascii="Times New Roman" w:hAnsi="Times New Roman" w:cs="Times New Roman"/>
                <w:sz w:val="24"/>
                <w:szCs w:val="24"/>
              </w:rPr>
            </w:pPr>
            <w:ins w:id="1047" w:author="DELL" w:date="2022-07-24T22:35:00Z">
              <w:r>
                <w:rPr>
                  <w:rFonts w:ascii="Times New Roman" w:hAnsi="Times New Roman" w:cs="Times New Roman"/>
                  <w:sz w:val="24"/>
                  <w:szCs w:val="24"/>
                </w:rPr>
                <w:t>0.687</w:t>
              </w:r>
            </w:ins>
          </w:p>
        </w:tc>
      </w:tr>
      <w:tr w:rsidR="00A55F34" w:rsidRPr="00A76633" w14:paraId="2E929137" w14:textId="77777777" w:rsidTr="00837772">
        <w:trPr>
          <w:ins w:id="1048" w:author="DELL" w:date="2022-07-23T02:17:00Z"/>
        </w:trPr>
        <w:tc>
          <w:tcPr>
            <w:tcW w:w="1564" w:type="dxa"/>
          </w:tcPr>
          <w:p w14:paraId="466D3DBD" w14:textId="6C6B48F1" w:rsidR="00837772" w:rsidRPr="00A76633" w:rsidRDefault="00837772" w:rsidP="00837772">
            <w:pPr>
              <w:spacing w:after="0" w:line="240" w:lineRule="auto"/>
              <w:rPr>
                <w:ins w:id="1049" w:author="DELL" w:date="2022-07-23T02:17:00Z"/>
                <w:rFonts w:ascii="Times New Roman" w:hAnsi="Times New Roman" w:cs="Times New Roman"/>
                <w:sz w:val="24"/>
                <w:szCs w:val="24"/>
              </w:rPr>
            </w:pPr>
            <w:ins w:id="1050" w:author="DELL" w:date="2022-07-23T02:21:00Z">
              <w:r w:rsidRPr="00A76633">
                <w:rPr>
                  <w:rFonts w:ascii="Times New Roman" w:hAnsi="Times New Roman" w:cs="Times New Roman"/>
                  <w:sz w:val="24"/>
                  <w:szCs w:val="24"/>
                </w:rPr>
                <w:t>Toilet facility type</w:t>
              </w:r>
            </w:ins>
          </w:p>
        </w:tc>
        <w:tc>
          <w:tcPr>
            <w:tcW w:w="1250" w:type="dxa"/>
          </w:tcPr>
          <w:p w14:paraId="67E650A0" w14:textId="77777777" w:rsidR="00837772" w:rsidRPr="00A76633" w:rsidRDefault="00837772" w:rsidP="00837772">
            <w:pPr>
              <w:spacing w:after="0" w:line="240" w:lineRule="auto"/>
              <w:rPr>
                <w:ins w:id="1051" w:author="DELL" w:date="2022-07-23T02:17:00Z"/>
                <w:rFonts w:ascii="Times New Roman" w:hAnsi="Times New Roman" w:cs="Times New Roman"/>
                <w:sz w:val="24"/>
                <w:szCs w:val="24"/>
              </w:rPr>
            </w:pPr>
          </w:p>
        </w:tc>
        <w:tc>
          <w:tcPr>
            <w:tcW w:w="691" w:type="dxa"/>
          </w:tcPr>
          <w:p w14:paraId="09B00995" w14:textId="77777777" w:rsidR="00837772" w:rsidRPr="00A76633" w:rsidRDefault="00837772" w:rsidP="00837772">
            <w:pPr>
              <w:spacing w:after="0" w:line="240" w:lineRule="auto"/>
              <w:rPr>
                <w:ins w:id="1052" w:author="DELL" w:date="2022-07-23T02:17:00Z"/>
                <w:rFonts w:ascii="Times New Roman" w:hAnsi="Times New Roman" w:cs="Times New Roman"/>
                <w:sz w:val="24"/>
                <w:szCs w:val="24"/>
              </w:rPr>
            </w:pPr>
          </w:p>
        </w:tc>
        <w:tc>
          <w:tcPr>
            <w:tcW w:w="1250" w:type="dxa"/>
          </w:tcPr>
          <w:p w14:paraId="416C4B7B" w14:textId="77777777" w:rsidR="00837772" w:rsidRPr="00A76633" w:rsidRDefault="00837772" w:rsidP="00837772">
            <w:pPr>
              <w:spacing w:after="0" w:line="240" w:lineRule="auto"/>
              <w:rPr>
                <w:ins w:id="1053" w:author="DELL" w:date="2022-07-23T02:17:00Z"/>
                <w:rFonts w:ascii="Times New Roman" w:hAnsi="Times New Roman" w:cs="Times New Roman"/>
                <w:sz w:val="24"/>
                <w:szCs w:val="24"/>
              </w:rPr>
            </w:pPr>
          </w:p>
        </w:tc>
        <w:tc>
          <w:tcPr>
            <w:tcW w:w="764" w:type="dxa"/>
          </w:tcPr>
          <w:p w14:paraId="729889EB" w14:textId="77777777" w:rsidR="00837772" w:rsidRPr="00A76633" w:rsidRDefault="00837772" w:rsidP="00837772">
            <w:pPr>
              <w:spacing w:after="0" w:line="240" w:lineRule="auto"/>
              <w:rPr>
                <w:ins w:id="1054" w:author="DELL" w:date="2022-07-23T02:17:00Z"/>
                <w:rFonts w:ascii="Times New Roman" w:hAnsi="Times New Roman" w:cs="Times New Roman"/>
                <w:sz w:val="24"/>
                <w:szCs w:val="24"/>
              </w:rPr>
            </w:pPr>
          </w:p>
        </w:tc>
        <w:tc>
          <w:tcPr>
            <w:tcW w:w="1194" w:type="dxa"/>
          </w:tcPr>
          <w:p w14:paraId="60EFED36" w14:textId="77777777" w:rsidR="00837772" w:rsidRPr="00A76633" w:rsidRDefault="00837772" w:rsidP="00837772">
            <w:pPr>
              <w:spacing w:after="0" w:line="240" w:lineRule="auto"/>
              <w:rPr>
                <w:ins w:id="1055" w:author="DELL" w:date="2022-07-23T02:17:00Z"/>
                <w:rFonts w:ascii="Times New Roman" w:hAnsi="Times New Roman" w:cs="Times New Roman"/>
                <w:sz w:val="24"/>
                <w:szCs w:val="24"/>
              </w:rPr>
            </w:pPr>
          </w:p>
        </w:tc>
        <w:tc>
          <w:tcPr>
            <w:tcW w:w="764" w:type="dxa"/>
          </w:tcPr>
          <w:p w14:paraId="6F6C1FBC" w14:textId="77777777" w:rsidR="00837772" w:rsidRPr="00A76633" w:rsidRDefault="00837772" w:rsidP="00837772">
            <w:pPr>
              <w:spacing w:after="0" w:line="240" w:lineRule="auto"/>
              <w:rPr>
                <w:ins w:id="1056" w:author="DELL" w:date="2022-07-23T02:17:00Z"/>
                <w:rFonts w:ascii="Times New Roman" w:hAnsi="Times New Roman" w:cs="Times New Roman"/>
                <w:sz w:val="24"/>
                <w:szCs w:val="24"/>
              </w:rPr>
            </w:pPr>
          </w:p>
        </w:tc>
        <w:tc>
          <w:tcPr>
            <w:tcW w:w="1194" w:type="dxa"/>
          </w:tcPr>
          <w:p w14:paraId="220A5773" w14:textId="77777777" w:rsidR="00837772" w:rsidRPr="00A76633" w:rsidRDefault="00837772" w:rsidP="00837772">
            <w:pPr>
              <w:spacing w:after="0" w:line="240" w:lineRule="auto"/>
              <w:rPr>
                <w:ins w:id="1057" w:author="DELL" w:date="2022-07-23T02:17:00Z"/>
                <w:rFonts w:ascii="Times New Roman" w:hAnsi="Times New Roman" w:cs="Times New Roman"/>
                <w:sz w:val="24"/>
                <w:szCs w:val="24"/>
              </w:rPr>
            </w:pPr>
          </w:p>
        </w:tc>
        <w:tc>
          <w:tcPr>
            <w:tcW w:w="679" w:type="dxa"/>
          </w:tcPr>
          <w:p w14:paraId="01C99CD7" w14:textId="22D6BB7F" w:rsidR="00837772" w:rsidRPr="00A76633" w:rsidRDefault="00837772" w:rsidP="00837772">
            <w:pPr>
              <w:spacing w:after="0" w:line="240" w:lineRule="auto"/>
              <w:rPr>
                <w:ins w:id="1058" w:author="DELL" w:date="2022-07-23T02:17:00Z"/>
                <w:rFonts w:ascii="Times New Roman" w:hAnsi="Times New Roman" w:cs="Times New Roman"/>
                <w:sz w:val="24"/>
                <w:szCs w:val="24"/>
              </w:rPr>
            </w:pPr>
          </w:p>
        </w:tc>
      </w:tr>
      <w:tr w:rsidR="00A55F34" w:rsidRPr="00A76633" w14:paraId="4F4029C7" w14:textId="77777777" w:rsidTr="00837772">
        <w:trPr>
          <w:ins w:id="1059" w:author="DELL" w:date="2022-07-23T02:17:00Z"/>
        </w:trPr>
        <w:tc>
          <w:tcPr>
            <w:tcW w:w="1564" w:type="dxa"/>
          </w:tcPr>
          <w:p w14:paraId="3F329091" w14:textId="6ADA3F28" w:rsidR="00837772" w:rsidRPr="00A76633" w:rsidRDefault="00837772" w:rsidP="00837772">
            <w:pPr>
              <w:spacing w:after="0" w:line="240" w:lineRule="auto"/>
              <w:rPr>
                <w:ins w:id="1060" w:author="DELL" w:date="2022-07-23T02:17:00Z"/>
                <w:rFonts w:ascii="Times New Roman" w:hAnsi="Times New Roman" w:cs="Times New Roman"/>
                <w:sz w:val="24"/>
                <w:szCs w:val="24"/>
              </w:rPr>
            </w:pPr>
            <w:ins w:id="1061" w:author="DELL" w:date="2022-07-23T02:21:00Z">
              <w:r w:rsidRPr="00A76633">
                <w:rPr>
                  <w:rFonts w:ascii="Times New Roman" w:hAnsi="Times New Roman" w:cs="Times New Roman"/>
                  <w:sz w:val="24"/>
                  <w:szCs w:val="24"/>
                </w:rPr>
                <w:t>Improved</w:t>
              </w:r>
            </w:ins>
          </w:p>
        </w:tc>
        <w:tc>
          <w:tcPr>
            <w:tcW w:w="1250" w:type="dxa"/>
          </w:tcPr>
          <w:p w14:paraId="11E0E5A4" w14:textId="27E695B0" w:rsidR="00837772" w:rsidRPr="00A76633" w:rsidRDefault="00837772" w:rsidP="00837772">
            <w:pPr>
              <w:spacing w:after="0" w:line="240" w:lineRule="auto"/>
              <w:rPr>
                <w:ins w:id="1062" w:author="DELL" w:date="2022-07-23T02:17:00Z"/>
                <w:rFonts w:ascii="Times New Roman" w:hAnsi="Times New Roman" w:cs="Times New Roman"/>
                <w:sz w:val="24"/>
                <w:szCs w:val="24"/>
              </w:rPr>
            </w:pPr>
            <w:ins w:id="1063" w:author="DELL" w:date="2022-07-23T03:35:00Z">
              <w:r w:rsidRPr="00A76633">
                <w:rPr>
                  <w:rFonts w:ascii="Times New Roman" w:hAnsi="Times New Roman" w:cs="Times New Roman"/>
                  <w:sz w:val="24"/>
                  <w:szCs w:val="24"/>
                </w:rPr>
                <w:t>Reference</w:t>
              </w:r>
            </w:ins>
          </w:p>
        </w:tc>
        <w:tc>
          <w:tcPr>
            <w:tcW w:w="691" w:type="dxa"/>
          </w:tcPr>
          <w:p w14:paraId="7BD68BAF" w14:textId="77777777" w:rsidR="00837772" w:rsidRPr="00A76633" w:rsidRDefault="00837772" w:rsidP="00837772">
            <w:pPr>
              <w:spacing w:after="0" w:line="240" w:lineRule="auto"/>
              <w:rPr>
                <w:ins w:id="1064" w:author="DELL" w:date="2022-07-23T02:17:00Z"/>
                <w:rFonts w:ascii="Times New Roman" w:hAnsi="Times New Roman" w:cs="Times New Roman"/>
                <w:sz w:val="24"/>
                <w:szCs w:val="24"/>
              </w:rPr>
            </w:pPr>
          </w:p>
        </w:tc>
        <w:tc>
          <w:tcPr>
            <w:tcW w:w="1250" w:type="dxa"/>
          </w:tcPr>
          <w:p w14:paraId="70B9A0DF" w14:textId="54094D70" w:rsidR="00837772" w:rsidRPr="00A76633" w:rsidRDefault="00837772" w:rsidP="00837772">
            <w:pPr>
              <w:spacing w:after="0" w:line="240" w:lineRule="auto"/>
              <w:rPr>
                <w:ins w:id="1065" w:author="DELL" w:date="2022-07-23T02:17:00Z"/>
                <w:rFonts w:ascii="Times New Roman" w:hAnsi="Times New Roman" w:cs="Times New Roman"/>
                <w:sz w:val="24"/>
                <w:szCs w:val="24"/>
              </w:rPr>
            </w:pPr>
            <w:ins w:id="1066" w:author="DELL" w:date="2022-07-23T03:35:00Z">
              <w:r w:rsidRPr="00A76633">
                <w:rPr>
                  <w:rFonts w:ascii="Times New Roman" w:hAnsi="Times New Roman" w:cs="Times New Roman"/>
                  <w:sz w:val="24"/>
                  <w:szCs w:val="24"/>
                </w:rPr>
                <w:t>Reference</w:t>
              </w:r>
            </w:ins>
          </w:p>
        </w:tc>
        <w:tc>
          <w:tcPr>
            <w:tcW w:w="764" w:type="dxa"/>
          </w:tcPr>
          <w:p w14:paraId="1C5D8539" w14:textId="77777777" w:rsidR="00837772" w:rsidRPr="00A76633" w:rsidRDefault="00837772" w:rsidP="00837772">
            <w:pPr>
              <w:spacing w:after="0" w:line="240" w:lineRule="auto"/>
              <w:rPr>
                <w:ins w:id="1067" w:author="DELL" w:date="2022-07-23T02:17:00Z"/>
                <w:rFonts w:ascii="Times New Roman" w:hAnsi="Times New Roman" w:cs="Times New Roman"/>
                <w:sz w:val="24"/>
                <w:szCs w:val="24"/>
              </w:rPr>
            </w:pPr>
          </w:p>
        </w:tc>
        <w:tc>
          <w:tcPr>
            <w:tcW w:w="1194" w:type="dxa"/>
          </w:tcPr>
          <w:p w14:paraId="4ACC9913" w14:textId="03ECACFD" w:rsidR="00837772" w:rsidRPr="00A76633" w:rsidRDefault="00837772" w:rsidP="00837772">
            <w:pPr>
              <w:spacing w:after="0" w:line="240" w:lineRule="auto"/>
              <w:rPr>
                <w:ins w:id="1068" w:author="DELL" w:date="2022-07-23T02:17:00Z"/>
                <w:rFonts w:ascii="Times New Roman" w:hAnsi="Times New Roman" w:cs="Times New Roman"/>
                <w:sz w:val="24"/>
                <w:szCs w:val="24"/>
              </w:rPr>
            </w:pPr>
            <w:ins w:id="1069" w:author="DELL" w:date="2022-07-23T03:35:00Z">
              <w:r w:rsidRPr="00A76633">
                <w:rPr>
                  <w:rFonts w:ascii="Times New Roman" w:hAnsi="Times New Roman" w:cs="Times New Roman"/>
                  <w:sz w:val="24"/>
                  <w:szCs w:val="24"/>
                </w:rPr>
                <w:t>Reference</w:t>
              </w:r>
            </w:ins>
          </w:p>
        </w:tc>
        <w:tc>
          <w:tcPr>
            <w:tcW w:w="764" w:type="dxa"/>
          </w:tcPr>
          <w:p w14:paraId="26193EAD" w14:textId="77777777" w:rsidR="00837772" w:rsidRPr="00A76633" w:rsidRDefault="00837772" w:rsidP="00837772">
            <w:pPr>
              <w:spacing w:after="0" w:line="240" w:lineRule="auto"/>
              <w:rPr>
                <w:ins w:id="1070" w:author="DELL" w:date="2022-07-23T02:17:00Z"/>
                <w:rFonts w:ascii="Times New Roman" w:hAnsi="Times New Roman" w:cs="Times New Roman"/>
                <w:sz w:val="24"/>
                <w:szCs w:val="24"/>
              </w:rPr>
            </w:pPr>
          </w:p>
        </w:tc>
        <w:tc>
          <w:tcPr>
            <w:tcW w:w="1194" w:type="dxa"/>
          </w:tcPr>
          <w:p w14:paraId="31864558" w14:textId="29B51D95" w:rsidR="00837772" w:rsidRPr="00A76633" w:rsidRDefault="00837772" w:rsidP="00837772">
            <w:pPr>
              <w:spacing w:after="0" w:line="240" w:lineRule="auto"/>
              <w:rPr>
                <w:ins w:id="1071" w:author="DELL" w:date="2022-07-23T02:17:00Z"/>
                <w:rFonts w:ascii="Times New Roman" w:hAnsi="Times New Roman" w:cs="Times New Roman"/>
                <w:sz w:val="24"/>
                <w:szCs w:val="24"/>
              </w:rPr>
            </w:pPr>
            <w:ins w:id="1072" w:author="DELL" w:date="2022-07-23T03:35:00Z">
              <w:r w:rsidRPr="00A76633">
                <w:rPr>
                  <w:rFonts w:ascii="Times New Roman" w:hAnsi="Times New Roman" w:cs="Times New Roman"/>
                  <w:sz w:val="24"/>
                  <w:szCs w:val="24"/>
                </w:rPr>
                <w:t>Reference</w:t>
              </w:r>
            </w:ins>
          </w:p>
        </w:tc>
        <w:tc>
          <w:tcPr>
            <w:tcW w:w="679" w:type="dxa"/>
          </w:tcPr>
          <w:p w14:paraId="071F1A49" w14:textId="77777777" w:rsidR="00837772" w:rsidRPr="00A76633" w:rsidRDefault="00837772" w:rsidP="00837772">
            <w:pPr>
              <w:spacing w:after="0" w:line="240" w:lineRule="auto"/>
              <w:rPr>
                <w:ins w:id="1073" w:author="DELL" w:date="2022-07-23T02:17:00Z"/>
                <w:rFonts w:ascii="Times New Roman" w:hAnsi="Times New Roman" w:cs="Times New Roman"/>
                <w:sz w:val="24"/>
                <w:szCs w:val="24"/>
              </w:rPr>
            </w:pPr>
          </w:p>
        </w:tc>
      </w:tr>
      <w:tr w:rsidR="00A55F34" w:rsidRPr="00A76633" w14:paraId="74FA40EB" w14:textId="77777777" w:rsidTr="00837772">
        <w:trPr>
          <w:ins w:id="1074" w:author="DELL" w:date="2022-07-23T02:17:00Z"/>
        </w:trPr>
        <w:tc>
          <w:tcPr>
            <w:tcW w:w="1564" w:type="dxa"/>
          </w:tcPr>
          <w:p w14:paraId="6B8F872A" w14:textId="51B5DA3D" w:rsidR="00837772" w:rsidRPr="00A76633" w:rsidRDefault="00837772" w:rsidP="00837772">
            <w:pPr>
              <w:spacing w:after="0" w:line="240" w:lineRule="auto"/>
              <w:rPr>
                <w:ins w:id="1075" w:author="DELL" w:date="2022-07-23T02:17:00Z"/>
                <w:rFonts w:ascii="Times New Roman" w:hAnsi="Times New Roman" w:cs="Times New Roman"/>
                <w:sz w:val="24"/>
                <w:szCs w:val="24"/>
              </w:rPr>
            </w:pPr>
            <w:ins w:id="1076" w:author="DELL" w:date="2022-07-23T02:21:00Z">
              <w:r w:rsidRPr="00A76633">
                <w:rPr>
                  <w:rFonts w:ascii="Times New Roman" w:hAnsi="Times New Roman" w:cs="Times New Roman"/>
                  <w:sz w:val="24"/>
                  <w:szCs w:val="24"/>
                </w:rPr>
                <w:t>Non-improved</w:t>
              </w:r>
            </w:ins>
          </w:p>
        </w:tc>
        <w:tc>
          <w:tcPr>
            <w:tcW w:w="1250" w:type="dxa"/>
          </w:tcPr>
          <w:p w14:paraId="7C414838" w14:textId="7825185F" w:rsidR="00837772" w:rsidRPr="00A76633" w:rsidRDefault="00837772" w:rsidP="00837772">
            <w:pPr>
              <w:spacing w:after="0" w:line="240" w:lineRule="auto"/>
              <w:rPr>
                <w:ins w:id="1077" w:author="DELL" w:date="2022-07-23T02:17:00Z"/>
                <w:rFonts w:ascii="Times New Roman" w:hAnsi="Times New Roman" w:cs="Times New Roman"/>
                <w:sz w:val="24"/>
                <w:szCs w:val="24"/>
              </w:rPr>
            </w:pPr>
            <w:ins w:id="1078" w:author="DELL" w:date="2022-07-23T03:35:00Z">
              <w:r>
                <w:rPr>
                  <w:rFonts w:ascii="Times New Roman" w:hAnsi="Times New Roman" w:cs="Times New Roman"/>
                  <w:sz w:val="24"/>
                  <w:szCs w:val="24"/>
                </w:rPr>
                <w:t>0.85 (</w:t>
              </w:r>
            </w:ins>
            <w:ins w:id="1079" w:author="DELL" w:date="2022-07-23T03:36:00Z">
              <w:r>
                <w:rPr>
                  <w:rFonts w:ascii="Times New Roman" w:hAnsi="Times New Roman" w:cs="Times New Roman"/>
                  <w:sz w:val="24"/>
                  <w:szCs w:val="24"/>
                </w:rPr>
                <w:t>0.35 – 2.08)</w:t>
              </w:r>
            </w:ins>
          </w:p>
        </w:tc>
        <w:tc>
          <w:tcPr>
            <w:tcW w:w="691" w:type="dxa"/>
          </w:tcPr>
          <w:p w14:paraId="6F7C972F" w14:textId="1F874EDB" w:rsidR="00837772" w:rsidRPr="00A76633" w:rsidRDefault="00837772" w:rsidP="00837772">
            <w:pPr>
              <w:spacing w:after="0" w:line="240" w:lineRule="auto"/>
              <w:rPr>
                <w:ins w:id="1080" w:author="DELL" w:date="2022-07-23T02:17:00Z"/>
                <w:rFonts w:ascii="Times New Roman" w:hAnsi="Times New Roman" w:cs="Times New Roman"/>
                <w:sz w:val="24"/>
                <w:szCs w:val="24"/>
              </w:rPr>
            </w:pPr>
            <w:ins w:id="1081" w:author="DELL" w:date="2022-07-23T03:36:00Z">
              <w:r>
                <w:rPr>
                  <w:rFonts w:ascii="Times New Roman" w:hAnsi="Times New Roman" w:cs="Times New Roman"/>
                  <w:sz w:val="24"/>
                  <w:szCs w:val="24"/>
                </w:rPr>
                <w:t>0.728</w:t>
              </w:r>
            </w:ins>
          </w:p>
        </w:tc>
        <w:tc>
          <w:tcPr>
            <w:tcW w:w="1250" w:type="dxa"/>
          </w:tcPr>
          <w:p w14:paraId="19C0D63F" w14:textId="1B33B868" w:rsidR="00837772" w:rsidRPr="00A76633" w:rsidRDefault="00837772" w:rsidP="00837772">
            <w:pPr>
              <w:spacing w:after="0" w:line="240" w:lineRule="auto"/>
              <w:rPr>
                <w:ins w:id="1082" w:author="DELL" w:date="2022-07-23T02:17:00Z"/>
                <w:rFonts w:ascii="Times New Roman" w:hAnsi="Times New Roman" w:cs="Times New Roman"/>
                <w:sz w:val="24"/>
                <w:szCs w:val="24"/>
              </w:rPr>
            </w:pPr>
            <w:ins w:id="1083" w:author="DELL" w:date="2022-07-24T00:36:00Z">
              <w:r>
                <w:rPr>
                  <w:rFonts w:ascii="Times New Roman" w:hAnsi="Times New Roman" w:cs="Times New Roman"/>
                  <w:sz w:val="24"/>
                  <w:szCs w:val="24"/>
                </w:rPr>
                <w:t xml:space="preserve">1.12 </w:t>
              </w:r>
            </w:ins>
            <w:ins w:id="1084" w:author="DELL" w:date="2022-07-24T00:43:00Z">
              <w:r>
                <w:rPr>
                  <w:rFonts w:ascii="Times New Roman" w:hAnsi="Times New Roman" w:cs="Times New Roman"/>
                  <w:sz w:val="24"/>
                  <w:szCs w:val="24"/>
                </w:rPr>
                <w:t>(</w:t>
              </w:r>
            </w:ins>
            <w:ins w:id="1085" w:author="DELL" w:date="2022-07-24T00:36:00Z">
              <w:r w:rsidRPr="00AF1889">
                <w:rPr>
                  <w:rFonts w:ascii="Times New Roman" w:hAnsi="Times New Roman" w:cs="Times New Roman"/>
                  <w:sz w:val="24"/>
                  <w:szCs w:val="24"/>
                </w:rPr>
                <w:t>0.39</w:t>
              </w:r>
            </w:ins>
            <w:ins w:id="1086" w:author="DELL" w:date="2022-07-24T00:43:00Z">
              <w:r>
                <w:rPr>
                  <w:rFonts w:ascii="Times New Roman" w:hAnsi="Times New Roman" w:cs="Times New Roman"/>
                  <w:sz w:val="24"/>
                  <w:szCs w:val="24"/>
                </w:rPr>
                <w:t xml:space="preserve"> -</w:t>
              </w:r>
            </w:ins>
            <w:ins w:id="1087" w:author="DELL" w:date="2022-07-24T00:36:00Z">
              <w:r w:rsidRPr="00AF1889">
                <w:rPr>
                  <w:rFonts w:ascii="Times New Roman" w:hAnsi="Times New Roman" w:cs="Times New Roman"/>
                  <w:sz w:val="24"/>
                  <w:szCs w:val="24"/>
                </w:rPr>
                <w:t xml:space="preserve"> 3.23</w:t>
              </w:r>
            </w:ins>
            <w:ins w:id="1088" w:author="DELL" w:date="2022-07-24T00:43:00Z">
              <w:r>
                <w:rPr>
                  <w:rFonts w:ascii="Times New Roman" w:hAnsi="Times New Roman" w:cs="Times New Roman"/>
                  <w:sz w:val="24"/>
                  <w:szCs w:val="24"/>
                </w:rPr>
                <w:t>)</w:t>
              </w:r>
            </w:ins>
          </w:p>
        </w:tc>
        <w:tc>
          <w:tcPr>
            <w:tcW w:w="764" w:type="dxa"/>
          </w:tcPr>
          <w:p w14:paraId="15E7DF38" w14:textId="73B37815" w:rsidR="00837772" w:rsidRPr="00A76633" w:rsidRDefault="00A55F34" w:rsidP="00837772">
            <w:pPr>
              <w:spacing w:after="0" w:line="240" w:lineRule="auto"/>
              <w:rPr>
                <w:ins w:id="1089" w:author="DELL" w:date="2022-07-23T02:17:00Z"/>
                <w:rFonts w:ascii="Times New Roman" w:hAnsi="Times New Roman" w:cs="Times New Roman"/>
                <w:sz w:val="24"/>
                <w:szCs w:val="24"/>
              </w:rPr>
            </w:pPr>
            <w:ins w:id="1090" w:author="DELL" w:date="2022-07-24T00:30:00Z">
              <w:r>
                <w:rPr>
                  <w:rFonts w:ascii="Times New Roman" w:hAnsi="Times New Roman" w:cs="Times New Roman"/>
                  <w:sz w:val="24"/>
                  <w:szCs w:val="24"/>
                </w:rPr>
                <w:t>0.841</w:t>
              </w:r>
            </w:ins>
          </w:p>
        </w:tc>
        <w:tc>
          <w:tcPr>
            <w:tcW w:w="1194" w:type="dxa"/>
          </w:tcPr>
          <w:p w14:paraId="7B6B20E3" w14:textId="19746F34" w:rsidR="00837772" w:rsidRPr="00A76633" w:rsidRDefault="001931DF" w:rsidP="00837772">
            <w:pPr>
              <w:spacing w:after="0" w:line="240" w:lineRule="auto"/>
              <w:rPr>
                <w:ins w:id="1091" w:author="DELL" w:date="2022-07-23T02:17:00Z"/>
                <w:rFonts w:ascii="Times New Roman" w:hAnsi="Times New Roman" w:cs="Times New Roman"/>
                <w:sz w:val="24"/>
                <w:szCs w:val="24"/>
              </w:rPr>
            </w:pPr>
            <w:ins w:id="1092" w:author="DELL" w:date="2022-07-24T22:53:00Z">
              <w:r>
                <w:rPr>
                  <w:rFonts w:ascii="Times New Roman" w:hAnsi="Times New Roman" w:cs="Times New Roman"/>
                  <w:sz w:val="24"/>
                  <w:szCs w:val="24"/>
                </w:rPr>
                <w:t xml:space="preserve">1.78 </w:t>
              </w:r>
            </w:ins>
            <w:ins w:id="1093" w:author="DELL" w:date="2022-07-24T23:15:00Z">
              <w:r>
                <w:rPr>
                  <w:rFonts w:ascii="Times New Roman" w:hAnsi="Times New Roman" w:cs="Times New Roman"/>
                  <w:sz w:val="24"/>
                  <w:szCs w:val="24"/>
                </w:rPr>
                <w:t>(</w:t>
              </w:r>
            </w:ins>
            <w:ins w:id="1094" w:author="DELL" w:date="2022-07-24T22:53:00Z">
              <w:r w:rsidR="00BD35FA" w:rsidRPr="00BD35FA">
                <w:rPr>
                  <w:rFonts w:ascii="Times New Roman" w:hAnsi="Times New Roman" w:cs="Times New Roman"/>
                  <w:sz w:val="24"/>
                  <w:szCs w:val="24"/>
                </w:rPr>
                <w:t>0.65</w:t>
              </w:r>
            </w:ins>
            <w:ins w:id="1095" w:author="DELL" w:date="2022-07-24T23:15:00Z">
              <w:r>
                <w:rPr>
                  <w:rFonts w:ascii="Times New Roman" w:hAnsi="Times New Roman" w:cs="Times New Roman"/>
                  <w:sz w:val="24"/>
                  <w:szCs w:val="24"/>
                </w:rPr>
                <w:t xml:space="preserve"> -</w:t>
              </w:r>
            </w:ins>
            <w:ins w:id="1096" w:author="DELL" w:date="2022-07-24T22:53:00Z">
              <w:r>
                <w:rPr>
                  <w:rFonts w:ascii="Times New Roman" w:hAnsi="Times New Roman" w:cs="Times New Roman"/>
                  <w:sz w:val="24"/>
                  <w:szCs w:val="24"/>
                </w:rPr>
                <w:t xml:space="preserve"> </w:t>
              </w:r>
              <w:r w:rsidR="00BD35FA" w:rsidRPr="00BD35FA">
                <w:rPr>
                  <w:rFonts w:ascii="Times New Roman" w:hAnsi="Times New Roman" w:cs="Times New Roman"/>
                  <w:sz w:val="24"/>
                  <w:szCs w:val="24"/>
                </w:rPr>
                <w:t>4.84</w:t>
              </w:r>
            </w:ins>
            <w:ins w:id="1097" w:author="DELL" w:date="2022-07-24T23:15:00Z">
              <w:r>
                <w:rPr>
                  <w:rFonts w:ascii="Times New Roman" w:hAnsi="Times New Roman" w:cs="Times New Roman"/>
                  <w:sz w:val="24"/>
                  <w:szCs w:val="24"/>
                </w:rPr>
                <w:t>)</w:t>
              </w:r>
            </w:ins>
          </w:p>
        </w:tc>
        <w:tc>
          <w:tcPr>
            <w:tcW w:w="764" w:type="dxa"/>
          </w:tcPr>
          <w:p w14:paraId="57D9917C" w14:textId="01856C74" w:rsidR="00837772" w:rsidRPr="00A76633" w:rsidRDefault="00BD35FA" w:rsidP="00837772">
            <w:pPr>
              <w:spacing w:after="0" w:line="240" w:lineRule="auto"/>
              <w:rPr>
                <w:ins w:id="1098" w:author="DELL" w:date="2022-07-23T02:17:00Z"/>
                <w:rFonts w:ascii="Times New Roman" w:hAnsi="Times New Roman" w:cs="Times New Roman"/>
                <w:sz w:val="24"/>
                <w:szCs w:val="24"/>
              </w:rPr>
            </w:pPr>
            <w:ins w:id="1099" w:author="DELL" w:date="2022-07-24T22:52:00Z">
              <w:r w:rsidRPr="00BD35FA">
                <w:rPr>
                  <w:rFonts w:ascii="Times New Roman" w:hAnsi="Times New Roman" w:cs="Times New Roman"/>
                  <w:sz w:val="24"/>
                  <w:szCs w:val="24"/>
                </w:rPr>
                <w:t>0.261</w:t>
              </w:r>
            </w:ins>
          </w:p>
        </w:tc>
        <w:tc>
          <w:tcPr>
            <w:tcW w:w="1194" w:type="dxa"/>
          </w:tcPr>
          <w:p w14:paraId="50AF26F9" w14:textId="7C6F4DB1" w:rsidR="00837772" w:rsidRPr="00A76633" w:rsidRDefault="00C96A2B">
            <w:pPr>
              <w:spacing w:after="0" w:line="240" w:lineRule="auto"/>
              <w:rPr>
                <w:ins w:id="1100" w:author="DELL" w:date="2022-07-23T02:17:00Z"/>
                <w:rFonts w:ascii="Times New Roman" w:hAnsi="Times New Roman" w:cs="Times New Roman"/>
                <w:sz w:val="24"/>
                <w:szCs w:val="24"/>
              </w:rPr>
            </w:pPr>
            <w:ins w:id="1101" w:author="DELL" w:date="2022-07-24T22:44:00Z">
              <w:r>
                <w:rPr>
                  <w:rFonts w:ascii="Times New Roman" w:hAnsi="Times New Roman" w:cs="Times New Roman"/>
                  <w:sz w:val="24"/>
                  <w:szCs w:val="24"/>
                </w:rPr>
                <w:t xml:space="preserve">2.04 </w:t>
              </w:r>
            </w:ins>
            <w:ins w:id="1102" w:author="DELL" w:date="2022-07-24T23:51:00Z">
              <w:r>
                <w:rPr>
                  <w:rFonts w:ascii="Times New Roman" w:hAnsi="Times New Roman" w:cs="Times New Roman"/>
                  <w:sz w:val="24"/>
                  <w:szCs w:val="24"/>
                </w:rPr>
                <w:t>(</w:t>
              </w:r>
            </w:ins>
            <w:ins w:id="1103" w:author="DELL" w:date="2022-07-24T22:44:00Z">
              <w:r w:rsidR="00BD35FA" w:rsidRPr="00BD35FA">
                <w:rPr>
                  <w:rFonts w:ascii="Times New Roman" w:hAnsi="Times New Roman" w:cs="Times New Roman"/>
                  <w:sz w:val="24"/>
                  <w:szCs w:val="24"/>
                </w:rPr>
                <w:t xml:space="preserve">0.61 </w:t>
              </w:r>
            </w:ins>
            <w:ins w:id="1104" w:author="DELL" w:date="2022-07-24T23:51:00Z">
              <w:r>
                <w:rPr>
                  <w:rFonts w:ascii="Times New Roman" w:hAnsi="Times New Roman" w:cs="Times New Roman"/>
                  <w:sz w:val="24"/>
                  <w:szCs w:val="24"/>
                </w:rPr>
                <w:t xml:space="preserve">- </w:t>
              </w:r>
            </w:ins>
            <w:ins w:id="1105" w:author="DELL" w:date="2022-07-24T22:44:00Z">
              <w:r w:rsidR="00BD35FA" w:rsidRPr="00BD35FA">
                <w:rPr>
                  <w:rFonts w:ascii="Times New Roman" w:hAnsi="Times New Roman" w:cs="Times New Roman"/>
                  <w:sz w:val="24"/>
                  <w:szCs w:val="24"/>
                </w:rPr>
                <w:t>6.80</w:t>
              </w:r>
            </w:ins>
            <w:ins w:id="1106" w:author="DELL" w:date="2022-07-24T23:51:00Z">
              <w:r>
                <w:rPr>
                  <w:rFonts w:ascii="Times New Roman" w:hAnsi="Times New Roman" w:cs="Times New Roman"/>
                  <w:sz w:val="24"/>
                  <w:szCs w:val="24"/>
                </w:rPr>
                <w:t>)</w:t>
              </w:r>
            </w:ins>
          </w:p>
        </w:tc>
        <w:tc>
          <w:tcPr>
            <w:tcW w:w="679" w:type="dxa"/>
          </w:tcPr>
          <w:p w14:paraId="6A7711FF" w14:textId="0B25E0CE" w:rsidR="00837772" w:rsidRPr="00A76633" w:rsidRDefault="0086046F" w:rsidP="00837772">
            <w:pPr>
              <w:spacing w:after="0" w:line="240" w:lineRule="auto"/>
              <w:rPr>
                <w:ins w:id="1107" w:author="DELL" w:date="2022-07-23T02:17:00Z"/>
                <w:rFonts w:ascii="Times New Roman" w:hAnsi="Times New Roman" w:cs="Times New Roman"/>
                <w:sz w:val="24"/>
                <w:szCs w:val="24"/>
              </w:rPr>
            </w:pPr>
            <w:ins w:id="1108" w:author="DELL" w:date="2022-07-24T22:35:00Z">
              <w:r>
                <w:rPr>
                  <w:rFonts w:ascii="Times New Roman" w:hAnsi="Times New Roman" w:cs="Times New Roman"/>
                  <w:sz w:val="24"/>
                  <w:szCs w:val="24"/>
                </w:rPr>
                <w:t>0.245</w:t>
              </w:r>
            </w:ins>
          </w:p>
        </w:tc>
      </w:tr>
      <w:tr w:rsidR="00A55F34" w:rsidRPr="00A76633" w14:paraId="1777AE57" w14:textId="77777777" w:rsidTr="00837772">
        <w:trPr>
          <w:ins w:id="1109" w:author="DELL" w:date="2022-07-23T02:17:00Z"/>
        </w:trPr>
        <w:tc>
          <w:tcPr>
            <w:tcW w:w="1564" w:type="dxa"/>
          </w:tcPr>
          <w:p w14:paraId="3F997D0B" w14:textId="488247FA" w:rsidR="00837772" w:rsidRPr="00A76633" w:rsidRDefault="00837772" w:rsidP="00837772">
            <w:pPr>
              <w:spacing w:after="0" w:line="240" w:lineRule="auto"/>
              <w:rPr>
                <w:ins w:id="1110" w:author="DELL" w:date="2022-07-23T02:17:00Z"/>
                <w:rFonts w:ascii="Times New Roman" w:hAnsi="Times New Roman" w:cs="Times New Roman"/>
                <w:sz w:val="24"/>
                <w:szCs w:val="24"/>
              </w:rPr>
            </w:pPr>
            <w:ins w:id="1111" w:author="DELL" w:date="2022-07-23T02:21:00Z">
              <w:r w:rsidRPr="00A76633">
                <w:rPr>
                  <w:rFonts w:ascii="Times New Roman" w:hAnsi="Times New Roman" w:cs="Times New Roman"/>
                  <w:sz w:val="24"/>
                  <w:szCs w:val="24"/>
                </w:rPr>
                <w:lastRenderedPageBreak/>
                <w:t>Toilet facility shared</w:t>
              </w:r>
            </w:ins>
          </w:p>
        </w:tc>
        <w:tc>
          <w:tcPr>
            <w:tcW w:w="1250" w:type="dxa"/>
          </w:tcPr>
          <w:p w14:paraId="7E5EEAA1" w14:textId="286695C7" w:rsidR="00837772" w:rsidRPr="00A76633" w:rsidRDefault="00837772" w:rsidP="00837772">
            <w:pPr>
              <w:spacing w:after="0" w:line="240" w:lineRule="auto"/>
              <w:rPr>
                <w:ins w:id="1112" w:author="DELL" w:date="2022-07-23T02:17:00Z"/>
                <w:rFonts w:ascii="Times New Roman" w:hAnsi="Times New Roman" w:cs="Times New Roman"/>
                <w:sz w:val="24"/>
                <w:szCs w:val="24"/>
              </w:rPr>
            </w:pPr>
          </w:p>
        </w:tc>
        <w:tc>
          <w:tcPr>
            <w:tcW w:w="691" w:type="dxa"/>
          </w:tcPr>
          <w:p w14:paraId="1A5C2850" w14:textId="77777777" w:rsidR="00837772" w:rsidRPr="00A76633" w:rsidRDefault="00837772" w:rsidP="00837772">
            <w:pPr>
              <w:spacing w:after="0" w:line="240" w:lineRule="auto"/>
              <w:rPr>
                <w:ins w:id="1113" w:author="DELL" w:date="2022-07-23T02:17:00Z"/>
                <w:rFonts w:ascii="Times New Roman" w:hAnsi="Times New Roman" w:cs="Times New Roman"/>
                <w:sz w:val="24"/>
                <w:szCs w:val="24"/>
              </w:rPr>
            </w:pPr>
          </w:p>
        </w:tc>
        <w:tc>
          <w:tcPr>
            <w:tcW w:w="1250" w:type="dxa"/>
          </w:tcPr>
          <w:p w14:paraId="5C83486C" w14:textId="6378B28C" w:rsidR="00837772" w:rsidRPr="00A76633" w:rsidRDefault="00837772" w:rsidP="00837772">
            <w:pPr>
              <w:spacing w:after="0" w:line="240" w:lineRule="auto"/>
              <w:rPr>
                <w:ins w:id="1114" w:author="DELL" w:date="2022-07-23T02:17:00Z"/>
                <w:rFonts w:ascii="Times New Roman" w:hAnsi="Times New Roman" w:cs="Times New Roman"/>
                <w:sz w:val="24"/>
                <w:szCs w:val="24"/>
              </w:rPr>
            </w:pPr>
          </w:p>
        </w:tc>
        <w:tc>
          <w:tcPr>
            <w:tcW w:w="764" w:type="dxa"/>
          </w:tcPr>
          <w:p w14:paraId="337E3C63" w14:textId="77777777" w:rsidR="00837772" w:rsidRPr="00A76633" w:rsidRDefault="00837772" w:rsidP="00837772">
            <w:pPr>
              <w:spacing w:after="0" w:line="240" w:lineRule="auto"/>
              <w:rPr>
                <w:ins w:id="1115" w:author="DELL" w:date="2022-07-23T02:17:00Z"/>
                <w:rFonts w:ascii="Times New Roman" w:hAnsi="Times New Roman" w:cs="Times New Roman"/>
                <w:sz w:val="24"/>
                <w:szCs w:val="24"/>
              </w:rPr>
            </w:pPr>
          </w:p>
        </w:tc>
        <w:tc>
          <w:tcPr>
            <w:tcW w:w="1194" w:type="dxa"/>
          </w:tcPr>
          <w:p w14:paraId="0CDF840D" w14:textId="56B11B7F" w:rsidR="00837772" w:rsidRPr="00A76633" w:rsidRDefault="00837772" w:rsidP="00837772">
            <w:pPr>
              <w:spacing w:after="0" w:line="240" w:lineRule="auto"/>
              <w:rPr>
                <w:ins w:id="1116" w:author="DELL" w:date="2022-07-23T02:17:00Z"/>
                <w:rFonts w:ascii="Times New Roman" w:hAnsi="Times New Roman" w:cs="Times New Roman"/>
                <w:sz w:val="24"/>
                <w:szCs w:val="24"/>
              </w:rPr>
            </w:pPr>
          </w:p>
        </w:tc>
        <w:tc>
          <w:tcPr>
            <w:tcW w:w="764" w:type="dxa"/>
          </w:tcPr>
          <w:p w14:paraId="75D99147" w14:textId="77777777" w:rsidR="00837772" w:rsidRPr="00A76633" w:rsidRDefault="00837772" w:rsidP="00837772">
            <w:pPr>
              <w:spacing w:after="0" w:line="240" w:lineRule="auto"/>
              <w:rPr>
                <w:ins w:id="1117" w:author="DELL" w:date="2022-07-23T02:17:00Z"/>
                <w:rFonts w:ascii="Times New Roman" w:hAnsi="Times New Roman" w:cs="Times New Roman"/>
                <w:sz w:val="24"/>
                <w:szCs w:val="24"/>
              </w:rPr>
            </w:pPr>
          </w:p>
        </w:tc>
        <w:tc>
          <w:tcPr>
            <w:tcW w:w="1194" w:type="dxa"/>
          </w:tcPr>
          <w:p w14:paraId="36A75797" w14:textId="72274D81" w:rsidR="00837772" w:rsidRPr="00A76633" w:rsidRDefault="00837772" w:rsidP="00837772">
            <w:pPr>
              <w:spacing w:after="0" w:line="240" w:lineRule="auto"/>
              <w:rPr>
                <w:ins w:id="1118" w:author="DELL" w:date="2022-07-23T02:17:00Z"/>
                <w:rFonts w:ascii="Times New Roman" w:hAnsi="Times New Roman" w:cs="Times New Roman"/>
                <w:sz w:val="24"/>
                <w:szCs w:val="24"/>
              </w:rPr>
            </w:pPr>
          </w:p>
        </w:tc>
        <w:tc>
          <w:tcPr>
            <w:tcW w:w="679" w:type="dxa"/>
          </w:tcPr>
          <w:p w14:paraId="4CD80D01" w14:textId="22E3AD50" w:rsidR="00837772" w:rsidRPr="00A76633" w:rsidRDefault="00837772" w:rsidP="00837772">
            <w:pPr>
              <w:spacing w:after="0" w:line="240" w:lineRule="auto"/>
              <w:rPr>
                <w:ins w:id="1119" w:author="DELL" w:date="2022-07-23T02:17:00Z"/>
                <w:rFonts w:ascii="Times New Roman" w:hAnsi="Times New Roman" w:cs="Times New Roman"/>
                <w:sz w:val="24"/>
                <w:szCs w:val="24"/>
              </w:rPr>
            </w:pPr>
          </w:p>
        </w:tc>
      </w:tr>
      <w:tr w:rsidR="00A55F34" w:rsidRPr="00A76633" w14:paraId="0172FE18" w14:textId="77777777" w:rsidTr="00837772">
        <w:trPr>
          <w:ins w:id="1120" w:author="DELL" w:date="2022-07-23T02:21:00Z"/>
        </w:trPr>
        <w:tc>
          <w:tcPr>
            <w:tcW w:w="1564" w:type="dxa"/>
          </w:tcPr>
          <w:p w14:paraId="3B09EB8A" w14:textId="338A896E" w:rsidR="00837772" w:rsidRPr="00A76633" w:rsidRDefault="00837772" w:rsidP="00837772">
            <w:pPr>
              <w:spacing w:after="0" w:line="240" w:lineRule="auto"/>
              <w:rPr>
                <w:ins w:id="1121" w:author="DELL" w:date="2022-07-23T02:21:00Z"/>
                <w:rFonts w:ascii="Times New Roman" w:hAnsi="Times New Roman" w:cs="Times New Roman"/>
                <w:sz w:val="24"/>
                <w:szCs w:val="24"/>
              </w:rPr>
            </w:pPr>
            <w:ins w:id="1122" w:author="DELL" w:date="2022-07-23T02:21:00Z">
              <w:r w:rsidRPr="00A76633">
                <w:rPr>
                  <w:rFonts w:ascii="Times New Roman" w:hAnsi="Times New Roman" w:cs="Times New Roman"/>
                  <w:sz w:val="24"/>
                  <w:szCs w:val="24"/>
                </w:rPr>
                <w:t>Yes</w:t>
              </w:r>
            </w:ins>
          </w:p>
        </w:tc>
        <w:tc>
          <w:tcPr>
            <w:tcW w:w="1250" w:type="dxa"/>
          </w:tcPr>
          <w:p w14:paraId="069DEEB1" w14:textId="6F5DB39F" w:rsidR="00837772" w:rsidRPr="00A76633" w:rsidRDefault="00837772" w:rsidP="00837772">
            <w:pPr>
              <w:spacing w:after="0" w:line="240" w:lineRule="auto"/>
              <w:rPr>
                <w:ins w:id="1123" w:author="DELL" w:date="2022-07-23T02:21:00Z"/>
                <w:rFonts w:ascii="Times New Roman" w:hAnsi="Times New Roman" w:cs="Times New Roman"/>
                <w:sz w:val="24"/>
                <w:szCs w:val="24"/>
              </w:rPr>
            </w:pPr>
            <w:ins w:id="1124" w:author="DELL" w:date="2022-07-23T03:40:00Z">
              <w:r w:rsidRPr="00A76633">
                <w:rPr>
                  <w:rFonts w:ascii="Times New Roman" w:hAnsi="Times New Roman" w:cs="Times New Roman"/>
                  <w:sz w:val="24"/>
                  <w:szCs w:val="24"/>
                </w:rPr>
                <w:t>Reference</w:t>
              </w:r>
            </w:ins>
          </w:p>
        </w:tc>
        <w:tc>
          <w:tcPr>
            <w:tcW w:w="691" w:type="dxa"/>
          </w:tcPr>
          <w:p w14:paraId="73DAC2CE" w14:textId="028CC2DF" w:rsidR="00837772" w:rsidRPr="00A76633" w:rsidRDefault="00837772" w:rsidP="00837772">
            <w:pPr>
              <w:spacing w:after="0" w:line="240" w:lineRule="auto"/>
              <w:rPr>
                <w:ins w:id="1125" w:author="DELL" w:date="2022-07-23T02:21:00Z"/>
                <w:rFonts w:ascii="Times New Roman" w:hAnsi="Times New Roman" w:cs="Times New Roman"/>
                <w:sz w:val="24"/>
                <w:szCs w:val="24"/>
              </w:rPr>
            </w:pPr>
          </w:p>
        </w:tc>
        <w:tc>
          <w:tcPr>
            <w:tcW w:w="1250" w:type="dxa"/>
          </w:tcPr>
          <w:p w14:paraId="2A70561E" w14:textId="78C0DE68" w:rsidR="00837772" w:rsidRPr="00A76633" w:rsidRDefault="00837772" w:rsidP="00837772">
            <w:pPr>
              <w:spacing w:after="0" w:line="240" w:lineRule="auto"/>
              <w:rPr>
                <w:ins w:id="1126" w:author="DELL" w:date="2022-07-23T02:21:00Z"/>
                <w:rFonts w:ascii="Times New Roman" w:hAnsi="Times New Roman" w:cs="Times New Roman"/>
                <w:sz w:val="24"/>
                <w:szCs w:val="24"/>
              </w:rPr>
            </w:pPr>
            <w:ins w:id="1127" w:author="DELL" w:date="2022-07-23T03:40:00Z">
              <w:r w:rsidRPr="00A76633">
                <w:rPr>
                  <w:rFonts w:ascii="Times New Roman" w:hAnsi="Times New Roman" w:cs="Times New Roman"/>
                  <w:sz w:val="24"/>
                  <w:szCs w:val="24"/>
                </w:rPr>
                <w:t>Reference</w:t>
              </w:r>
            </w:ins>
          </w:p>
        </w:tc>
        <w:tc>
          <w:tcPr>
            <w:tcW w:w="764" w:type="dxa"/>
          </w:tcPr>
          <w:p w14:paraId="32A48B59" w14:textId="77777777" w:rsidR="00837772" w:rsidRPr="00A76633" w:rsidRDefault="00837772" w:rsidP="00837772">
            <w:pPr>
              <w:spacing w:after="0" w:line="240" w:lineRule="auto"/>
              <w:rPr>
                <w:ins w:id="1128" w:author="DELL" w:date="2022-07-23T02:21:00Z"/>
                <w:rFonts w:ascii="Times New Roman" w:hAnsi="Times New Roman" w:cs="Times New Roman"/>
                <w:sz w:val="24"/>
                <w:szCs w:val="24"/>
              </w:rPr>
            </w:pPr>
          </w:p>
        </w:tc>
        <w:tc>
          <w:tcPr>
            <w:tcW w:w="1194" w:type="dxa"/>
          </w:tcPr>
          <w:p w14:paraId="6D82B5FD" w14:textId="1A214188" w:rsidR="00837772" w:rsidRPr="00A76633" w:rsidRDefault="00837772" w:rsidP="00837772">
            <w:pPr>
              <w:spacing w:after="0" w:line="240" w:lineRule="auto"/>
              <w:rPr>
                <w:ins w:id="1129" w:author="DELL" w:date="2022-07-23T02:21:00Z"/>
                <w:rFonts w:ascii="Times New Roman" w:hAnsi="Times New Roman" w:cs="Times New Roman"/>
                <w:sz w:val="24"/>
                <w:szCs w:val="24"/>
              </w:rPr>
            </w:pPr>
            <w:ins w:id="1130" w:author="DELL" w:date="2022-07-23T03:40:00Z">
              <w:r w:rsidRPr="00A76633">
                <w:rPr>
                  <w:rFonts w:ascii="Times New Roman" w:hAnsi="Times New Roman" w:cs="Times New Roman"/>
                  <w:sz w:val="24"/>
                  <w:szCs w:val="24"/>
                </w:rPr>
                <w:t>Reference</w:t>
              </w:r>
            </w:ins>
          </w:p>
        </w:tc>
        <w:tc>
          <w:tcPr>
            <w:tcW w:w="764" w:type="dxa"/>
          </w:tcPr>
          <w:p w14:paraId="4A8C90E3" w14:textId="77777777" w:rsidR="00837772" w:rsidRPr="00A76633" w:rsidRDefault="00837772" w:rsidP="00837772">
            <w:pPr>
              <w:spacing w:after="0" w:line="240" w:lineRule="auto"/>
              <w:rPr>
                <w:ins w:id="1131" w:author="DELL" w:date="2022-07-23T02:21:00Z"/>
                <w:rFonts w:ascii="Times New Roman" w:hAnsi="Times New Roman" w:cs="Times New Roman"/>
                <w:sz w:val="24"/>
                <w:szCs w:val="24"/>
              </w:rPr>
            </w:pPr>
          </w:p>
        </w:tc>
        <w:tc>
          <w:tcPr>
            <w:tcW w:w="1194" w:type="dxa"/>
          </w:tcPr>
          <w:p w14:paraId="0D9F368D" w14:textId="08DBBABA" w:rsidR="00837772" w:rsidRPr="00A76633" w:rsidRDefault="00837772" w:rsidP="00837772">
            <w:pPr>
              <w:spacing w:after="0" w:line="240" w:lineRule="auto"/>
              <w:rPr>
                <w:ins w:id="1132" w:author="DELL" w:date="2022-07-23T02:21:00Z"/>
                <w:rFonts w:ascii="Times New Roman" w:hAnsi="Times New Roman" w:cs="Times New Roman"/>
                <w:sz w:val="24"/>
                <w:szCs w:val="24"/>
              </w:rPr>
            </w:pPr>
            <w:ins w:id="1133" w:author="DELL" w:date="2022-07-23T03:40:00Z">
              <w:r w:rsidRPr="00A76633">
                <w:rPr>
                  <w:rFonts w:ascii="Times New Roman" w:hAnsi="Times New Roman" w:cs="Times New Roman"/>
                  <w:sz w:val="24"/>
                  <w:szCs w:val="24"/>
                </w:rPr>
                <w:t>Reference</w:t>
              </w:r>
            </w:ins>
          </w:p>
        </w:tc>
        <w:tc>
          <w:tcPr>
            <w:tcW w:w="679" w:type="dxa"/>
          </w:tcPr>
          <w:p w14:paraId="2FFC69C9" w14:textId="77777777" w:rsidR="00837772" w:rsidRPr="00A76633" w:rsidRDefault="00837772" w:rsidP="00837772">
            <w:pPr>
              <w:spacing w:after="0" w:line="240" w:lineRule="auto"/>
              <w:rPr>
                <w:ins w:id="1134" w:author="DELL" w:date="2022-07-23T02:21:00Z"/>
                <w:rFonts w:ascii="Times New Roman" w:hAnsi="Times New Roman" w:cs="Times New Roman"/>
                <w:sz w:val="24"/>
                <w:szCs w:val="24"/>
              </w:rPr>
            </w:pPr>
          </w:p>
        </w:tc>
      </w:tr>
      <w:tr w:rsidR="00A55F34" w:rsidRPr="00A76633" w14:paraId="1444E0B2" w14:textId="77777777" w:rsidTr="00837772">
        <w:trPr>
          <w:ins w:id="1135" w:author="DELL" w:date="2022-07-23T02:21:00Z"/>
        </w:trPr>
        <w:tc>
          <w:tcPr>
            <w:tcW w:w="1564" w:type="dxa"/>
          </w:tcPr>
          <w:p w14:paraId="290EFFC8" w14:textId="316CBECB" w:rsidR="00837772" w:rsidRPr="00A76633" w:rsidRDefault="00837772" w:rsidP="00837772">
            <w:pPr>
              <w:spacing w:after="0" w:line="240" w:lineRule="auto"/>
              <w:rPr>
                <w:ins w:id="1136" w:author="DELL" w:date="2022-07-23T02:21:00Z"/>
                <w:rFonts w:ascii="Times New Roman" w:hAnsi="Times New Roman" w:cs="Times New Roman"/>
                <w:sz w:val="24"/>
                <w:szCs w:val="24"/>
              </w:rPr>
            </w:pPr>
            <w:ins w:id="1137" w:author="DELL" w:date="2022-07-23T02:21:00Z">
              <w:r w:rsidRPr="00A76633">
                <w:rPr>
                  <w:rFonts w:ascii="Times New Roman" w:hAnsi="Times New Roman" w:cs="Times New Roman"/>
                  <w:sz w:val="24"/>
                  <w:szCs w:val="24"/>
                </w:rPr>
                <w:t>No</w:t>
              </w:r>
            </w:ins>
          </w:p>
        </w:tc>
        <w:tc>
          <w:tcPr>
            <w:tcW w:w="1250" w:type="dxa"/>
          </w:tcPr>
          <w:p w14:paraId="3F775C78" w14:textId="70972D83" w:rsidR="00837772" w:rsidRPr="00A76633" w:rsidRDefault="00837772" w:rsidP="00837772">
            <w:pPr>
              <w:spacing w:after="0" w:line="240" w:lineRule="auto"/>
              <w:rPr>
                <w:ins w:id="1138" w:author="DELL" w:date="2022-07-23T02:21:00Z"/>
                <w:rFonts w:ascii="Times New Roman" w:hAnsi="Times New Roman" w:cs="Times New Roman"/>
                <w:sz w:val="24"/>
                <w:szCs w:val="24"/>
              </w:rPr>
            </w:pPr>
            <w:ins w:id="1139" w:author="DELL" w:date="2022-07-23T03:40:00Z">
              <w:r>
                <w:rPr>
                  <w:rFonts w:ascii="Times New Roman" w:hAnsi="Times New Roman" w:cs="Times New Roman"/>
                  <w:sz w:val="24"/>
                  <w:szCs w:val="24"/>
                </w:rPr>
                <w:t>0.93 (0.63 – 1.37)</w:t>
              </w:r>
            </w:ins>
          </w:p>
        </w:tc>
        <w:tc>
          <w:tcPr>
            <w:tcW w:w="691" w:type="dxa"/>
          </w:tcPr>
          <w:p w14:paraId="61234600" w14:textId="72B9E06A" w:rsidR="00837772" w:rsidRPr="00A76633" w:rsidRDefault="00837772" w:rsidP="00837772">
            <w:pPr>
              <w:spacing w:after="0" w:line="240" w:lineRule="auto"/>
              <w:rPr>
                <w:ins w:id="1140" w:author="DELL" w:date="2022-07-23T02:21:00Z"/>
                <w:rFonts w:ascii="Times New Roman" w:hAnsi="Times New Roman" w:cs="Times New Roman"/>
                <w:sz w:val="24"/>
                <w:szCs w:val="24"/>
              </w:rPr>
            </w:pPr>
            <w:ins w:id="1141" w:author="DELL" w:date="2022-07-23T03:40:00Z">
              <w:r>
                <w:rPr>
                  <w:rFonts w:ascii="Times New Roman" w:hAnsi="Times New Roman" w:cs="Times New Roman"/>
                  <w:sz w:val="24"/>
                  <w:szCs w:val="24"/>
                </w:rPr>
                <w:t>0.700</w:t>
              </w:r>
            </w:ins>
          </w:p>
        </w:tc>
        <w:tc>
          <w:tcPr>
            <w:tcW w:w="1250" w:type="dxa"/>
          </w:tcPr>
          <w:p w14:paraId="2141691C" w14:textId="00B86F94" w:rsidR="00837772" w:rsidRPr="00A76633" w:rsidRDefault="00837772" w:rsidP="00837772">
            <w:pPr>
              <w:spacing w:after="0" w:line="240" w:lineRule="auto"/>
              <w:rPr>
                <w:ins w:id="1142" w:author="DELL" w:date="2022-07-23T02:21:00Z"/>
                <w:rFonts w:ascii="Times New Roman" w:hAnsi="Times New Roman" w:cs="Times New Roman"/>
                <w:sz w:val="24"/>
                <w:szCs w:val="24"/>
              </w:rPr>
            </w:pPr>
            <w:ins w:id="1143" w:author="DELL" w:date="2022-07-24T00:36:00Z">
              <w:r>
                <w:rPr>
                  <w:rFonts w:ascii="Times New Roman" w:hAnsi="Times New Roman" w:cs="Times New Roman"/>
                  <w:sz w:val="24"/>
                  <w:szCs w:val="24"/>
                </w:rPr>
                <w:t>0.91</w:t>
              </w:r>
              <w:r w:rsidRPr="00F4011D">
                <w:rPr>
                  <w:rFonts w:ascii="Times New Roman" w:hAnsi="Times New Roman" w:cs="Times New Roman"/>
                  <w:sz w:val="24"/>
                  <w:szCs w:val="24"/>
                </w:rPr>
                <w:t xml:space="preserve"> </w:t>
              </w:r>
            </w:ins>
            <w:ins w:id="1144" w:author="DELL" w:date="2022-07-24T00:43:00Z">
              <w:r>
                <w:rPr>
                  <w:rFonts w:ascii="Times New Roman" w:hAnsi="Times New Roman" w:cs="Times New Roman"/>
                  <w:sz w:val="24"/>
                  <w:szCs w:val="24"/>
                </w:rPr>
                <w:t>(</w:t>
              </w:r>
            </w:ins>
            <w:ins w:id="1145" w:author="DELL" w:date="2022-07-24T00:36:00Z">
              <w:r w:rsidRPr="00F4011D">
                <w:rPr>
                  <w:rFonts w:ascii="Times New Roman" w:hAnsi="Times New Roman" w:cs="Times New Roman"/>
                  <w:sz w:val="24"/>
                  <w:szCs w:val="24"/>
                </w:rPr>
                <w:t>0.59</w:t>
              </w:r>
            </w:ins>
            <w:ins w:id="1146" w:author="DELL" w:date="2022-07-24T00:43:00Z">
              <w:r>
                <w:rPr>
                  <w:rFonts w:ascii="Times New Roman" w:hAnsi="Times New Roman" w:cs="Times New Roman"/>
                  <w:sz w:val="24"/>
                  <w:szCs w:val="24"/>
                </w:rPr>
                <w:t xml:space="preserve"> - </w:t>
              </w:r>
            </w:ins>
            <w:ins w:id="1147" w:author="DELL" w:date="2022-07-24T00:36:00Z">
              <w:r w:rsidRPr="00F4011D">
                <w:rPr>
                  <w:rFonts w:ascii="Times New Roman" w:hAnsi="Times New Roman" w:cs="Times New Roman"/>
                  <w:sz w:val="24"/>
                  <w:szCs w:val="24"/>
                </w:rPr>
                <w:t>1.41</w:t>
              </w:r>
            </w:ins>
            <w:ins w:id="1148" w:author="DELL" w:date="2022-07-24T00:43:00Z">
              <w:r>
                <w:rPr>
                  <w:rFonts w:ascii="Times New Roman" w:hAnsi="Times New Roman" w:cs="Times New Roman"/>
                  <w:sz w:val="24"/>
                  <w:szCs w:val="24"/>
                </w:rPr>
                <w:t>)</w:t>
              </w:r>
            </w:ins>
          </w:p>
        </w:tc>
        <w:tc>
          <w:tcPr>
            <w:tcW w:w="764" w:type="dxa"/>
          </w:tcPr>
          <w:p w14:paraId="656A1B5B" w14:textId="50E76B67" w:rsidR="00837772" w:rsidRPr="00A76633" w:rsidRDefault="00A55F34" w:rsidP="00837772">
            <w:pPr>
              <w:spacing w:after="0" w:line="240" w:lineRule="auto"/>
              <w:rPr>
                <w:ins w:id="1149" w:author="DELL" w:date="2022-07-23T02:21:00Z"/>
                <w:rFonts w:ascii="Times New Roman" w:hAnsi="Times New Roman" w:cs="Times New Roman"/>
                <w:sz w:val="24"/>
                <w:szCs w:val="24"/>
              </w:rPr>
            </w:pPr>
            <w:ins w:id="1150" w:author="DELL" w:date="2022-07-24T00:31:00Z">
              <w:r>
                <w:rPr>
                  <w:rFonts w:ascii="Times New Roman" w:hAnsi="Times New Roman" w:cs="Times New Roman"/>
                  <w:sz w:val="24"/>
                  <w:szCs w:val="24"/>
                </w:rPr>
                <w:t>0.674</w:t>
              </w:r>
            </w:ins>
          </w:p>
        </w:tc>
        <w:tc>
          <w:tcPr>
            <w:tcW w:w="1194" w:type="dxa"/>
          </w:tcPr>
          <w:p w14:paraId="32A85723" w14:textId="06A22DB5" w:rsidR="00837772" w:rsidRPr="00A76633" w:rsidRDefault="001931DF" w:rsidP="00837772">
            <w:pPr>
              <w:spacing w:after="0" w:line="240" w:lineRule="auto"/>
              <w:rPr>
                <w:ins w:id="1151" w:author="DELL" w:date="2022-07-23T02:21:00Z"/>
                <w:rFonts w:ascii="Times New Roman" w:hAnsi="Times New Roman" w:cs="Times New Roman"/>
                <w:sz w:val="24"/>
                <w:szCs w:val="24"/>
              </w:rPr>
            </w:pPr>
            <w:ins w:id="1152" w:author="DELL" w:date="2022-07-24T22:53:00Z">
              <w:r>
                <w:rPr>
                  <w:rFonts w:ascii="Times New Roman" w:hAnsi="Times New Roman" w:cs="Times New Roman"/>
                  <w:sz w:val="24"/>
                  <w:szCs w:val="24"/>
                </w:rPr>
                <w:t xml:space="preserve">1.47 </w:t>
              </w:r>
            </w:ins>
            <w:ins w:id="1153" w:author="DELL" w:date="2022-07-24T23:15:00Z">
              <w:r>
                <w:rPr>
                  <w:rFonts w:ascii="Times New Roman" w:hAnsi="Times New Roman" w:cs="Times New Roman"/>
                  <w:sz w:val="24"/>
                  <w:szCs w:val="24"/>
                </w:rPr>
                <w:t>(</w:t>
              </w:r>
            </w:ins>
            <w:ins w:id="1154" w:author="DELL" w:date="2022-07-24T22:53:00Z">
              <w:r w:rsidR="00BD35FA" w:rsidRPr="00BD35FA">
                <w:rPr>
                  <w:rFonts w:ascii="Times New Roman" w:hAnsi="Times New Roman" w:cs="Times New Roman"/>
                  <w:sz w:val="24"/>
                  <w:szCs w:val="24"/>
                </w:rPr>
                <w:t xml:space="preserve">0.83 </w:t>
              </w:r>
            </w:ins>
            <w:ins w:id="1155" w:author="DELL" w:date="2022-07-24T23:15:00Z">
              <w:r>
                <w:rPr>
                  <w:rFonts w:ascii="Times New Roman" w:hAnsi="Times New Roman" w:cs="Times New Roman"/>
                  <w:sz w:val="24"/>
                  <w:szCs w:val="24"/>
                </w:rPr>
                <w:t>-</w:t>
              </w:r>
            </w:ins>
            <w:ins w:id="1156" w:author="DELL" w:date="2022-07-24T22:53:00Z">
              <w:r>
                <w:rPr>
                  <w:rFonts w:ascii="Times New Roman" w:hAnsi="Times New Roman" w:cs="Times New Roman"/>
                  <w:sz w:val="24"/>
                  <w:szCs w:val="24"/>
                </w:rPr>
                <w:t xml:space="preserve"> </w:t>
              </w:r>
              <w:r w:rsidR="00BD35FA" w:rsidRPr="00BD35FA">
                <w:rPr>
                  <w:rFonts w:ascii="Times New Roman" w:hAnsi="Times New Roman" w:cs="Times New Roman"/>
                  <w:sz w:val="24"/>
                  <w:szCs w:val="24"/>
                </w:rPr>
                <w:t>2.58</w:t>
              </w:r>
            </w:ins>
            <w:ins w:id="1157" w:author="DELL" w:date="2022-07-24T23:15:00Z">
              <w:r>
                <w:rPr>
                  <w:rFonts w:ascii="Times New Roman" w:hAnsi="Times New Roman" w:cs="Times New Roman"/>
                  <w:sz w:val="24"/>
                  <w:szCs w:val="24"/>
                </w:rPr>
                <w:t>)</w:t>
              </w:r>
            </w:ins>
          </w:p>
        </w:tc>
        <w:tc>
          <w:tcPr>
            <w:tcW w:w="764" w:type="dxa"/>
          </w:tcPr>
          <w:p w14:paraId="7F23B4D3" w14:textId="0341F00E" w:rsidR="00837772" w:rsidRPr="00A76633" w:rsidRDefault="00BD35FA" w:rsidP="00837772">
            <w:pPr>
              <w:spacing w:after="0" w:line="240" w:lineRule="auto"/>
              <w:rPr>
                <w:ins w:id="1158" w:author="DELL" w:date="2022-07-23T02:21:00Z"/>
                <w:rFonts w:ascii="Times New Roman" w:hAnsi="Times New Roman" w:cs="Times New Roman"/>
                <w:sz w:val="24"/>
                <w:szCs w:val="24"/>
              </w:rPr>
            </w:pPr>
            <w:ins w:id="1159" w:author="DELL" w:date="2022-07-24T22:53:00Z">
              <w:r w:rsidRPr="00BD35FA">
                <w:rPr>
                  <w:rFonts w:ascii="Times New Roman" w:hAnsi="Times New Roman" w:cs="Times New Roman"/>
                  <w:sz w:val="24"/>
                  <w:szCs w:val="24"/>
                </w:rPr>
                <w:t>0.184</w:t>
              </w:r>
            </w:ins>
          </w:p>
        </w:tc>
        <w:tc>
          <w:tcPr>
            <w:tcW w:w="1194" w:type="dxa"/>
          </w:tcPr>
          <w:p w14:paraId="17DCFE10" w14:textId="6479740F" w:rsidR="00837772" w:rsidRPr="00A76633" w:rsidRDefault="00C96A2B">
            <w:pPr>
              <w:spacing w:after="0" w:line="240" w:lineRule="auto"/>
              <w:rPr>
                <w:ins w:id="1160" w:author="DELL" w:date="2022-07-23T02:21:00Z"/>
                <w:rFonts w:ascii="Times New Roman" w:hAnsi="Times New Roman" w:cs="Times New Roman"/>
                <w:sz w:val="24"/>
                <w:szCs w:val="24"/>
              </w:rPr>
            </w:pPr>
            <w:ins w:id="1161" w:author="DELL" w:date="2022-07-24T22:44:00Z">
              <w:r>
                <w:rPr>
                  <w:rFonts w:ascii="Times New Roman" w:hAnsi="Times New Roman" w:cs="Times New Roman"/>
                  <w:sz w:val="24"/>
                  <w:szCs w:val="24"/>
                </w:rPr>
                <w:t xml:space="preserve">1.46 </w:t>
              </w:r>
            </w:ins>
            <w:ins w:id="1162" w:author="DELL" w:date="2022-07-24T23:51:00Z">
              <w:r>
                <w:rPr>
                  <w:rFonts w:ascii="Times New Roman" w:hAnsi="Times New Roman" w:cs="Times New Roman"/>
                  <w:sz w:val="24"/>
                  <w:szCs w:val="24"/>
                </w:rPr>
                <w:t>(</w:t>
              </w:r>
            </w:ins>
            <w:ins w:id="1163" w:author="DELL" w:date="2022-07-24T22:44:00Z">
              <w:r w:rsidR="00BD35FA" w:rsidRPr="00BD35FA">
                <w:rPr>
                  <w:rFonts w:ascii="Times New Roman" w:hAnsi="Times New Roman" w:cs="Times New Roman"/>
                  <w:sz w:val="24"/>
                  <w:szCs w:val="24"/>
                </w:rPr>
                <w:t xml:space="preserve">0.76 </w:t>
              </w:r>
            </w:ins>
            <w:ins w:id="1164" w:author="DELL" w:date="2022-07-24T23:51:00Z">
              <w:r>
                <w:rPr>
                  <w:rFonts w:ascii="Times New Roman" w:hAnsi="Times New Roman" w:cs="Times New Roman"/>
                  <w:sz w:val="24"/>
                  <w:szCs w:val="24"/>
                </w:rPr>
                <w:t xml:space="preserve">-  </w:t>
              </w:r>
            </w:ins>
            <w:ins w:id="1165" w:author="DELL" w:date="2022-07-24T22:44:00Z">
              <w:r w:rsidR="00BD35FA" w:rsidRPr="00BD35FA">
                <w:rPr>
                  <w:rFonts w:ascii="Times New Roman" w:hAnsi="Times New Roman" w:cs="Times New Roman"/>
                  <w:sz w:val="24"/>
                  <w:szCs w:val="24"/>
                </w:rPr>
                <w:t>2.81</w:t>
              </w:r>
            </w:ins>
            <w:ins w:id="1166" w:author="DELL" w:date="2022-07-24T23:51:00Z">
              <w:r>
                <w:rPr>
                  <w:rFonts w:ascii="Times New Roman" w:hAnsi="Times New Roman" w:cs="Times New Roman"/>
                  <w:sz w:val="24"/>
                  <w:szCs w:val="24"/>
                </w:rPr>
                <w:t>)</w:t>
              </w:r>
            </w:ins>
          </w:p>
        </w:tc>
        <w:tc>
          <w:tcPr>
            <w:tcW w:w="679" w:type="dxa"/>
          </w:tcPr>
          <w:p w14:paraId="140B6596" w14:textId="7A6E15E8" w:rsidR="00837772" w:rsidRPr="00A76633" w:rsidRDefault="0086046F" w:rsidP="00837772">
            <w:pPr>
              <w:spacing w:after="0" w:line="240" w:lineRule="auto"/>
              <w:rPr>
                <w:ins w:id="1167" w:author="DELL" w:date="2022-07-23T02:21:00Z"/>
                <w:rFonts w:ascii="Times New Roman" w:hAnsi="Times New Roman" w:cs="Times New Roman"/>
                <w:sz w:val="24"/>
                <w:szCs w:val="24"/>
              </w:rPr>
            </w:pPr>
            <w:ins w:id="1168" w:author="DELL" w:date="2022-07-24T22:35:00Z">
              <w:r>
                <w:rPr>
                  <w:rFonts w:ascii="Times New Roman" w:hAnsi="Times New Roman" w:cs="Times New Roman"/>
                  <w:sz w:val="24"/>
                  <w:szCs w:val="24"/>
                </w:rPr>
                <w:t>0.254</w:t>
              </w:r>
            </w:ins>
          </w:p>
        </w:tc>
      </w:tr>
      <w:tr w:rsidR="00A55F34" w:rsidRPr="00A76633" w14:paraId="71ACECA6" w14:textId="77777777" w:rsidTr="00837772">
        <w:trPr>
          <w:ins w:id="1169" w:author="DELL" w:date="2022-07-23T02:21:00Z"/>
        </w:trPr>
        <w:tc>
          <w:tcPr>
            <w:tcW w:w="1564" w:type="dxa"/>
          </w:tcPr>
          <w:p w14:paraId="6C64037D" w14:textId="5C90FB71" w:rsidR="00837772" w:rsidRPr="00A76633" w:rsidRDefault="00837772" w:rsidP="00837772">
            <w:pPr>
              <w:spacing w:after="0" w:line="240" w:lineRule="auto"/>
              <w:rPr>
                <w:ins w:id="1170" w:author="DELL" w:date="2022-07-23T02:21:00Z"/>
                <w:rFonts w:ascii="Times New Roman" w:hAnsi="Times New Roman" w:cs="Times New Roman"/>
                <w:sz w:val="24"/>
                <w:szCs w:val="24"/>
              </w:rPr>
            </w:pPr>
            <w:ins w:id="1171" w:author="DELL" w:date="2022-07-23T02:22:00Z">
              <w:r w:rsidRPr="00A76633">
                <w:rPr>
                  <w:rFonts w:ascii="Times New Roman" w:hAnsi="Times New Roman" w:cs="Times New Roman"/>
                  <w:sz w:val="24"/>
                  <w:szCs w:val="24"/>
                </w:rPr>
                <w:t>Household water E. coli concentration</w:t>
              </w:r>
            </w:ins>
          </w:p>
        </w:tc>
        <w:tc>
          <w:tcPr>
            <w:tcW w:w="1250" w:type="dxa"/>
          </w:tcPr>
          <w:p w14:paraId="53E6CCD8" w14:textId="77777777" w:rsidR="00837772" w:rsidRPr="00A76633" w:rsidRDefault="00837772" w:rsidP="00837772">
            <w:pPr>
              <w:spacing w:after="0" w:line="240" w:lineRule="auto"/>
              <w:rPr>
                <w:ins w:id="1172" w:author="DELL" w:date="2022-07-23T02:21:00Z"/>
                <w:rFonts w:ascii="Times New Roman" w:hAnsi="Times New Roman" w:cs="Times New Roman"/>
                <w:sz w:val="24"/>
                <w:szCs w:val="24"/>
              </w:rPr>
            </w:pPr>
          </w:p>
        </w:tc>
        <w:tc>
          <w:tcPr>
            <w:tcW w:w="691" w:type="dxa"/>
          </w:tcPr>
          <w:p w14:paraId="584D4CD0" w14:textId="77777777" w:rsidR="00837772" w:rsidRPr="00A76633" w:rsidRDefault="00837772" w:rsidP="00837772">
            <w:pPr>
              <w:spacing w:after="0" w:line="240" w:lineRule="auto"/>
              <w:rPr>
                <w:ins w:id="1173" w:author="DELL" w:date="2022-07-23T02:21:00Z"/>
                <w:rFonts w:ascii="Times New Roman" w:hAnsi="Times New Roman" w:cs="Times New Roman"/>
                <w:sz w:val="24"/>
                <w:szCs w:val="24"/>
              </w:rPr>
            </w:pPr>
          </w:p>
        </w:tc>
        <w:tc>
          <w:tcPr>
            <w:tcW w:w="1250" w:type="dxa"/>
          </w:tcPr>
          <w:p w14:paraId="2888B94E" w14:textId="77777777" w:rsidR="00837772" w:rsidRPr="00A76633" w:rsidRDefault="00837772" w:rsidP="00837772">
            <w:pPr>
              <w:spacing w:after="0" w:line="240" w:lineRule="auto"/>
              <w:rPr>
                <w:ins w:id="1174" w:author="DELL" w:date="2022-07-23T02:21:00Z"/>
                <w:rFonts w:ascii="Times New Roman" w:hAnsi="Times New Roman" w:cs="Times New Roman"/>
                <w:sz w:val="24"/>
                <w:szCs w:val="24"/>
              </w:rPr>
            </w:pPr>
          </w:p>
        </w:tc>
        <w:tc>
          <w:tcPr>
            <w:tcW w:w="764" w:type="dxa"/>
          </w:tcPr>
          <w:p w14:paraId="2039B4D6" w14:textId="77777777" w:rsidR="00837772" w:rsidRPr="00A76633" w:rsidRDefault="00837772" w:rsidP="00837772">
            <w:pPr>
              <w:spacing w:after="0" w:line="240" w:lineRule="auto"/>
              <w:rPr>
                <w:ins w:id="1175" w:author="DELL" w:date="2022-07-23T02:21:00Z"/>
                <w:rFonts w:ascii="Times New Roman" w:hAnsi="Times New Roman" w:cs="Times New Roman"/>
                <w:sz w:val="24"/>
                <w:szCs w:val="24"/>
              </w:rPr>
            </w:pPr>
          </w:p>
        </w:tc>
        <w:tc>
          <w:tcPr>
            <w:tcW w:w="1194" w:type="dxa"/>
          </w:tcPr>
          <w:p w14:paraId="60DB44DD" w14:textId="77777777" w:rsidR="00837772" w:rsidRPr="00A76633" w:rsidRDefault="00837772" w:rsidP="00837772">
            <w:pPr>
              <w:spacing w:after="0" w:line="240" w:lineRule="auto"/>
              <w:rPr>
                <w:ins w:id="1176" w:author="DELL" w:date="2022-07-23T02:21:00Z"/>
                <w:rFonts w:ascii="Times New Roman" w:hAnsi="Times New Roman" w:cs="Times New Roman"/>
                <w:sz w:val="24"/>
                <w:szCs w:val="24"/>
              </w:rPr>
            </w:pPr>
          </w:p>
        </w:tc>
        <w:tc>
          <w:tcPr>
            <w:tcW w:w="764" w:type="dxa"/>
          </w:tcPr>
          <w:p w14:paraId="56EDCB4B" w14:textId="77777777" w:rsidR="00837772" w:rsidRPr="00A76633" w:rsidRDefault="00837772" w:rsidP="00837772">
            <w:pPr>
              <w:spacing w:after="0" w:line="240" w:lineRule="auto"/>
              <w:rPr>
                <w:ins w:id="1177" w:author="DELL" w:date="2022-07-23T02:21:00Z"/>
                <w:rFonts w:ascii="Times New Roman" w:hAnsi="Times New Roman" w:cs="Times New Roman"/>
                <w:sz w:val="24"/>
                <w:szCs w:val="24"/>
              </w:rPr>
            </w:pPr>
          </w:p>
        </w:tc>
        <w:tc>
          <w:tcPr>
            <w:tcW w:w="1194" w:type="dxa"/>
          </w:tcPr>
          <w:p w14:paraId="7B9CE37E" w14:textId="77777777" w:rsidR="00837772" w:rsidRPr="00A76633" w:rsidRDefault="00837772" w:rsidP="00837772">
            <w:pPr>
              <w:spacing w:after="0" w:line="240" w:lineRule="auto"/>
              <w:rPr>
                <w:ins w:id="1178" w:author="DELL" w:date="2022-07-23T02:21:00Z"/>
                <w:rFonts w:ascii="Times New Roman" w:hAnsi="Times New Roman" w:cs="Times New Roman"/>
                <w:sz w:val="24"/>
                <w:szCs w:val="24"/>
              </w:rPr>
            </w:pPr>
          </w:p>
        </w:tc>
        <w:tc>
          <w:tcPr>
            <w:tcW w:w="679" w:type="dxa"/>
          </w:tcPr>
          <w:p w14:paraId="4CD06484" w14:textId="137C960E" w:rsidR="00837772" w:rsidRPr="00A76633" w:rsidRDefault="00837772" w:rsidP="00837772">
            <w:pPr>
              <w:spacing w:after="0" w:line="240" w:lineRule="auto"/>
              <w:rPr>
                <w:ins w:id="1179" w:author="DELL" w:date="2022-07-23T02:21:00Z"/>
                <w:rFonts w:ascii="Times New Roman" w:hAnsi="Times New Roman" w:cs="Times New Roman"/>
                <w:sz w:val="24"/>
                <w:szCs w:val="24"/>
              </w:rPr>
            </w:pPr>
          </w:p>
        </w:tc>
      </w:tr>
      <w:tr w:rsidR="00A55F34" w:rsidRPr="00A76633" w14:paraId="08F3615A" w14:textId="77777777" w:rsidTr="00837772">
        <w:trPr>
          <w:ins w:id="1180" w:author="DELL" w:date="2022-07-23T02:21:00Z"/>
        </w:trPr>
        <w:tc>
          <w:tcPr>
            <w:tcW w:w="1564" w:type="dxa"/>
          </w:tcPr>
          <w:p w14:paraId="11FF8E33" w14:textId="410AFDF6" w:rsidR="00837772" w:rsidRPr="00A76633" w:rsidRDefault="00837772" w:rsidP="00837772">
            <w:pPr>
              <w:spacing w:after="0" w:line="240" w:lineRule="auto"/>
              <w:rPr>
                <w:ins w:id="1181" w:author="DELL" w:date="2022-07-23T02:21:00Z"/>
                <w:rFonts w:ascii="Times New Roman" w:hAnsi="Times New Roman" w:cs="Times New Roman"/>
                <w:sz w:val="24"/>
                <w:szCs w:val="24"/>
              </w:rPr>
            </w:pPr>
            <w:ins w:id="1182" w:author="DELL" w:date="2022-07-23T02:22:00Z">
              <w:r w:rsidRPr="00A76633">
                <w:rPr>
                  <w:rFonts w:ascii="Times New Roman" w:hAnsi="Times New Roman" w:cs="Times New Roman"/>
                  <w:sz w:val="24"/>
                  <w:szCs w:val="24"/>
                </w:rPr>
                <w:t>Low</w:t>
              </w:r>
            </w:ins>
          </w:p>
        </w:tc>
        <w:tc>
          <w:tcPr>
            <w:tcW w:w="1250" w:type="dxa"/>
          </w:tcPr>
          <w:p w14:paraId="13FEF19A" w14:textId="3F966561" w:rsidR="00837772" w:rsidRPr="00A76633" w:rsidRDefault="00837772" w:rsidP="00837772">
            <w:pPr>
              <w:spacing w:after="0" w:line="240" w:lineRule="auto"/>
              <w:rPr>
                <w:ins w:id="1183" w:author="DELL" w:date="2022-07-23T02:21:00Z"/>
                <w:rFonts w:ascii="Times New Roman" w:hAnsi="Times New Roman" w:cs="Times New Roman"/>
                <w:sz w:val="24"/>
                <w:szCs w:val="24"/>
              </w:rPr>
            </w:pPr>
            <w:ins w:id="1184" w:author="DELL" w:date="2022-07-23T02:38:00Z">
              <w:r w:rsidRPr="00A76633">
                <w:rPr>
                  <w:rFonts w:ascii="Times New Roman" w:hAnsi="Times New Roman" w:cs="Times New Roman"/>
                  <w:sz w:val="24"/>
                  <w:szCs w:val="24"/>
                </w:rPr>
                <w:t>Reference</w:t>
              </w:r>
            </w:ins>
          </w:p>
        </w:tc>
        <w:tc>
          <w:tcPr>
            <w:tcW w:w="691" w:type="dxa"/>
          </w:tcPr>
          <w:p w14:paraId="368767D4" w14:textId="77777777" w:rsidR="00837772" w:rsidRPr="00A76633" w:rsidRDefault="00837772" w:rsidP="00837772">
            <w:pPr>
              <w:spacing w:after="0" w:line="240" w:lineRule="auto"/>
              <w:rPr>
                <w:ins w:id="1185" w:author="DELL" w:date="2022-07-23T02:21:00Z"/>
                <w:rFonts w:ascii="Times New Roman" w:hAnsi="Times New Roman" w:cs="Times New Roman"/>
                <w:sz w:val="24"/>
                <w:szCs w:val="24"/>
              </w:rPr>
            </w:pPr>
          </w:p>
        </w:tc>
        <w:tc>
          <w:tcPr>
            <w:tcW w:w="1250" w:type="dxa"/>
          </w:tcPr>
          <w:p w14:paraId="03A7036A" w14:textId="07BC11FC" w:rsidR="00837772" w:rsidRPr="00A76633" w:rsidRDefault="00837772" w:rsidP="00837772">
            <w:pPr>
              <w:spacing w:after="0" w:line="240" w:lineRule="auto"/>
              <w:rPr>
                <w:ins w:id="1186" w:author="DELL" w:date="2022-07-23T02:21:00Z"/>
                <w:rFonts w:ascii="Times New Roman" w:hAnsi="Times New Roman" w:cs="Times New Roman"/>
                <w:sz w:val="24"/>
                <w:szCs w:val="24"/>
              </w:rPr>
            </w:pPr>
            <w:ins w:id="1187" w:author="DELL" w:date="2022-07-23T02:38:00Z">
              <w:r w:rsidRPr="00A76633">
                <w:rPr>
                  <w:rFonts w:ascii="Times New Roman" w:hAnsi="Times New Roman" w:cs="Times New Roman"/>
                  <w:sz w:val="24"/>
                  <w:szCs w:val="24"/>
                </w:rPr>
                <w:t>Reference</w:t>
              </w:r>
            </w:ins>
          </w:p>
        </w:tc>
        <w:tc>
          <w:tcPr>
            <w:tcW w:w="764" w:type="dxa"/>
          </w:tcPr>
          <w:p w14:paraId="393AB35A" w14:textId="77777777" w:rsidR="00837772" w:rsidRPr="00A76633" w:rsidRDefault="00837772" w:rsidP="00837772">
            <w:pPr>
              <w:spacing w:after="0" w:line="240" w:lineRule="auto"/>
              <w:rPr>
                <w:ins w:id="1188" w:author="DELL" w:date="2022-07-23T02:21:00Z"/>
                <w:rFonts w:ascii="Times New Roman" w:hAnsi="Times New Roman" w:cs="Times New Roman"/>
                <w:sz w:val="24"/>
                <w:szCs w:val="24"/>
              </w:rPr>
            </w:pPr>
          </w:p>
        </w:tc>
        <w:tc>
          <w:tcPr>
            <w:tcW w:w="1194" w:type="dxa"/>
          </w:tcPr>
          <w:p w14:paraId="1BFF663B" w14:textId="550A988F" w:rsidR="00837772" w:rsidRPr="00A76633" w:rsidRDefault="00837772" w:rsidP="00837772">
            <w:pPr>
              <w:spacing w:after="0" w:line="240" w:lineRule="auto"/>
              <w:rPr>
                <w:ins w:id="1189" w:author="DELL" w:date="2022-07-23T02:21:00Z"/>
                <w:rFonts w:ascii="Times New Roman" w:hAnsi="Times New Roman" w:cs="Times New Roman"/>
                <w:sz w:val="24"/>
                <w:szCs w:val="24"/>
              </w:rPr>
            </w:pPr>
            <w:ins w:id="1190" w:author="DELL" w:date="2022-07-23T02:38:00Z">
              <w:r w:rsidRPr="00A76633">
                <w:rPr>
                  <w:rFonts w:ascii="Times New Roman" w:hAnsi="Times New Roman" w:cs="Times New Roman"/>
                  <w:sz w:val="24"/>
                  <w:szCs w:val="24"/>
                </w:rPr>
                <w:t>Reference</w:t>
              </w:r>
            </w:ins>
          </w:p>
        </w:tc>
        <w:tc>
          <w:tcPr>
            <w:tcW w:w="764" w:type="dxa"/>
          </w:tcPr>
          <w:p w14:paraId="30019371" w14:textId="77777777" w:rsidR="00837772" w:rsidRPr="00A76633" w:rsidRDefault="00837772" w:rsidP="00837772">
            <w:pPr>
              <w:spacing w:after="0" w:line="240" w:lineRule="auto"/>
              <w:rPr>
                <w:ins w:id="1191" w:author="DELL" w:date="2022-07-23T02:21:00Z"/>
                <w:rFonts w:ascii="Times New Roman" w:hAnsi="Times New Roman" w:cs="Times New Roman"/>
                <w:sz w:val="24"/>
                <w:szCs w:val="24"/>
              </w:rPr>
            </w:pPr>
          </w:p>
        </w:tc>
        <w:tc>
          <w:tcPr>
            <w:tcW w:w="1194" w:type="dxa"/>
          </w:tcPr>
          <w:p w14:paraId="47821DC2" w14:textId="128B7FA4" w:rsidR="00837772" w:rsidRPr="00A76633" w:rsidRDefault="00837772" w:rsidP="00837772">
            <w:pPr>
              <w:spacing w:after="0" w:line="240" w:lineRule="auto"/>
              <w:rPr>
                <w:ins w:id="1192" w:author="DELL" w:date="2022-07-23T02:21:00Z"/>
                <w:rFonts w:ascii="Times New Roman" w:hAnsi="Times New Roman" w:cs="Times New Roman"/>
                <w:sz w:val="24"/>
                <w:szCs w:val="24"/>
              </w:rPr>
            </w:pPr>
            <w:ins w:id="1193" w:author="DELL" w:date="2022-07-23T02:38:00Z">
              <w:r w:rsidRPr="00A76633">
                <w:rPr>
                  <w:rFonts w:ascii="Times New Roman" w:hAnsi="Times New Roman" w:cs="Times New Roman"/>
                  <w:sz w:val="24"/>
                  <w:szCs w:val="24"/>
                </w:rPr>
                <w:t>Reference</w:t>
              </w:r>
            </w:ins>
          </w:p>
        </w:tc>
        <w:tc>
          <w:tcPr>
            <w:tcW w:w="679" w:type="dxa"/>
          </w:tcPr>
          <w:p w14:paraId="65BC6ECB" w14:textId="77777777" w:rsidR="00837772" w:rsidRPr="00A76633" w:rsidRDefault="00837772" w:rsidP="00837772">
            <w:pPr>
              <w:spacing w:after="0" w:line="240" w:lineRule="auto"/>
              <w:rPr>
                <w:ins w:id="1194" w:author="DELL" w:date="2022-07-23T02:21:00Z"/>
                <w:rFonts w:ascii="Times New Roman" w:hAnsi="Times New Roman" w:cs="Times New Roman"/>
                <w:sz w:val="24"/>
                <w:szCs w:val="24"/>
              </w:rPr>
            </w:pPr>
          </w:p>
        </w:tc>
      </w:tr>
      <w:tr w:rsidR="00A55F34" w:rsidRPr="00A76633" w14:paraId="54CE9977" w14:textId="77777777" w:rsidTr="00837772">
        <w:trPr>
          <w:ins w:id="1195" w:author="DELL" w:date="2022-07-23T02:21:00Z"/>
        </w:trPr>
        <w:tc>
          <w:tcPr>
            <w:tcW w:w="1564" w:type="dxa"/>
          </w:tcPr>
          <w:p w14:paraId="7BEA79FB" w14:textId="5DBD8D06" w:rsidR="00303D5E" w:rsidRPr="00A76633" w:rsidRDefault="00303D5E" w:rsidP="00303D5E">
            <w:pPr>
              <w:spacing w:after="0" w:line="240" w:lineRule="auto"/>
              <w:rPr>
                <w:ins w:id="1196" w:author="DELL" w:date="2022-07-23T02:21:00Z"/>
                <w:rFonts w:ascii="Times New Roman" w:hAnsi="Times New Roman" w:cs="Times New Roman"/>
                <w:sz w:val="24"/>
                <w:szCs w:val="24"/>
              </w:rPr>
            </w:pPr>
            <w:ins w:id="1197" w:author="DELL" w:date="2022-07-23T02:22:00Z">
              <w:r w:rsidRPr="00A76633">
                <w:rPr>
                  <w:rFonts w:ascii="Times New Roman" w:hAnsi="Times New Roman" w:cs="Times New Roman"/>
                  <w:sz w:val="24"/>
                  <w:szCs w:val="24"/>
                </w:rPr>
                <w:t>Moderate</w:t>
              </w:r>
            </w:ins>
          </w:p>
        </w:tc>
        <w:tc>
          <w:tcPr>
            <w:tcW w:w="1250" w:type="dxa"/>
          </w:tcPr>
          <w:p w14:paraId="6D568C8A" w14:textId="0CAC7A51" w:rsidR="00303D5E" w:rsidRPr="00A76633" w:rsidRDefault="00303D5E" w:rsidP="00303D5E">
            <w:pPr>
              <w:spacing w:after="0" w:line="240" w:lineRule="auto"/>
              <w:rPr>
                <w:ins w:id="1198" w:author="DELL" w:date="2022-07-23T02:21:00Z"/>
                <w:rFonts w:ascii="Times New Roman" w:hAnsi="Times New Roman" w:cs="Times New Roman"/>
                <w:sz w:val="24"/>
                <w:szCs w:val="24"/>
              </w:rPr>
            </w:pPr>
            <w:ins w:id="1199" w:author="DELL" w:date="2022-07-23T02:38:00Z">
              <w:r w:rsidRPr="00A76633">
                <w:rPr>
                  <w:rFonts w:ascii="Times New Roman" w:hAnsi="Times New Roman" w:cs="Times New Roman"/>
                  <w:sz w:val="24"/>
                  <w:szCs w:val="24"/>
                </w:rPr>
                <w:t>1.60 (0.79 – 3.25)</w:t>
              </w:r>
            </w:ins>
          </w:p>
        </w:tc>
        <w:tc>
          <w:tcPr>
            <w:tcW w:w="691" w:type="dxa"/>
          </w:tcPr>
          <w:p w14:paraId="2C5A7BCD" w14:textId="4FDD30B2" w:rsidR="00303D5E" w:rsidRPr="00A76633" w:rsidRDefault="00303D5E" w:rsidP="00303D5E">
            <w:pPr>
              <w:spacing w:after="0" w:line="240" w:lineRule="auto"/>
              <w:rPr>
                <w:ins w:id="1200" w:author="DELL" w:date="2022-07-23T02:21:00Z"/>
                <w:rFonts w:ascii="Times New Roman" w:hAnsi="Times New Roman" w:cs="Times New Roman"/>
                <w:sz w:val="24"/>
                <w:szCs w:val="24"/>
              </w:rPr>
            </w:pPr>
            <w:ins w:id="1201" w:author="DELL" w:date="2022-07-23T02:38:00Z">
              <w:r w:rsidRPr="00A76633">
                <w:rPr>
                  <w:rFonts w:ascii="Times New Roman" w:hAnsi="Times New Roman" w:cs="Times New Roman"/>
                  <w:sz w:val="24"/>
                  <w:szCs w:val="24"/>
                </w:rPr>
                <w:t>0.193</w:t>
              </w:r>
            </w:ins>
          </w:p>
        </w:tc>
        <w:tc>
          <w:tcPr>
            <w:tcW w:w="1250" w:type="dxa"/>
          </w:tcPr>
          <w:p w14:paraId="264C3014" w14:textId="57CEFBA4" w:rsidR="00303D5E" w:rsidRPr="00A76633" w:rsidRDefault="00303D5E" w:rsidP="00303D5E">
            <w:pPr>
              <w:spacing w:after="0" w:line="240" w:lineRule="auto"/>
              <w:rPr>
                <w:ins w:id="1202" w:author="DELL" w:date="2022-07-23T02:21:00Z"/>
                <w:rFonts w:ascii="Times New Roman" w:hAnsi="Times New Roman" w:cs="Times New Roman"/>
                <w:sz w:val="24"/>
                <w:szCs w:val="24"/>
              </w:rPr>
            </w:pPr>
            <w:ins w:id="1203" w:author="DELL" w:date="2022-07-24T00:36:00Z">
              <w:r>
                <w:rPr>
                  <w:rFonts w:ascii="Times New Roman" w:hAnsi="Times New Roman" w:cs="Times New Roman"/>
                  <w:sz w:val="24"/>
                  <w:szCs w:val="24"/>
                </w:rPr>
                <w:t>1.37</w:t>
              </w:r>
              <w:r w:rsidRPr="00F4011D">
                <w:rPr>
                  <w:rFonts w:ascii="Times New Roman" w:hAnsi="Times New Roman" w:cs="Times New Roman"/>
                  <w:sz w:val="24"/>
                  <w:szCs w:val="24"/>
                </w:rPr>
                <w:t xml:space="preserve"> </w:t>
              </w:r>
            </w:ins>
            <w:ins w:id="1204" w:author="DELL" w:date="2022-07-24T00:43:00Z">
              <w:r>
                <w:rPr>
                  <w:rFonts w:ascii="Times New Roman" w:hAnsi="Times New Roman" w:cs="Times New Roman"/>
                  <w:sz w:val="24"/>
                  <w:szCs w:val="24"/>
                </w:rPr>
                <w:t>(</w:t>
              </w:r>
            </w:ins>
            <w:ins w:id="1205" w:author="DELL" w:date="2022-07-24T00:36:00Z">
              <w:r w:rsidRPr="00F4011D">
                <w:rPr>
                  <w:rFonts w:ascii="Times New Roman" w:hAnsi="Times New Roman" w:cs="Times New Roman"/>
                  <w:sz w:val="24"/>
                  <w:szCs w:val="24"/>
                </w:rPr>
                <w:t xml:space="preserve">0.66 </w:t>
              </w:r>
            </w:ins>
            <w:ins w:id="1206" w:author="DELL" w:date="2022-07-24T00:43:00Z">
              <w:r>
                <w:rPr>
                  <w:rFonts w:ascii="Times New Roman" w:hAnsi="Times New Roman" w:cs="Times New Roman"/>
                  <w:sz w:val="24"/>
                  <w:szCs w:val="24"/>
                </w:rPr>
                <w:t>-</w:t>
              </w:r>
            </w:ins>
            <w:ins w:id="1207" w:author="DELL" w:date="2022-07-24T00:36:00Z">
              <w:r>
                <w:rPr>
                  <w:rFonts w:ascii="Times New Roman" w:hAnsi="Times New Roman" w:cs="Times New Roman"/>
                  <w:sz w:val="24"/>
                  <w:szCs w:val="24"/>
                </w:rPr>
                <w:t xml:space="preserve"> </w:t>
              </w:r>
              <w:r w:rsidRPr="00F4011D">
                <w:rPr>
                  <w:rFonts w:ascii="Times New Roman" w:hAnsi="Times New Roman" w:cs="Times New Roman"/>
                  <w:sz w:val="24"/>
                  <w:szCs w:val="24"/>
                </w:rPr>
                <w:t>2.84</w:t>
              </w:r>
            </w:ins>
            <w:ins w:id="1208" w:author="DELL" w:date="2022-07-24T00:44:00Z">
              <w:r>
                <w:rPr>
                  <w:rFonts w:ascii="Times New Roman" w:hAnsi="Times New Roman" w:cs="Times New Roman"/>
                  <w:sz w:val="24"/>
                  <w:szCs w:val="24"/>
                </w:rPr>
                <w:t>)</w:t>
              </w:r>
            </w:ins>
          </w:p>
        </w:tc>
        <w:tc>
          <w:tcPr>
            <w:tcW w:w="764" w:type="dxa"/>
          </w:tcPr>
          <w:p w14:paraId="53DD497A" w14:textId="52BB2803" w:rsidR="00303D5E" w:rsidRPr="00A76633" w:rsidRDefault="00A55F34" w:rsidP="00303D5E">
            <w:pPr>
              <w:spacing w:after="0" w:line="240" w:lineRule="auto"/>
              <w:rPr>
                <w:ins w:id="1209" w:author="DELL" w:date="2022-07-23T02:21:00Z"/>
                <w:rFonts w:ascii="Times New Roman" w:hAnsi="Times New Roman" w:cs="Times New Roman"/>
                <w:sz w:val="24"/>
                <w:szCs w:val="24"/>
              </w:rPr>
            </w:pPr>
            <w:ins w:id="1210" w:author="DELL" w:date="2022-07-24T00:31:00Z">
              <w:r>
                <w:rPr>
                  <w:rFonts w:ascii="Times New Roman" w:hAnsi="Times New Roman" w:cs="Times New Roman"/>
                  <w:sz w:val="24"/>
                  <w:szCs w:val="24"/>
                </w:rPr>
                <w:t>0.398</w:t>
              </w:r>
            </w:ins>
          </w:p>
        </w:tc>
        <w:tc>
          <w:tcPr>
            <w:tcW w:w="1194" w:type="dxa"/>
          </w:tcPr>
          <w:p w14:paraId="6B58C1D5" w14:textId="0AD8F738" w:rsidR="00303D5E" w:rsidRPr="00A76633" w:rsidRDefault="001931DF">
            <w:pPr>
              <w:spacing w:after="0" w:line="240" w:lineRule="auto"/>
              <w:rPr>
                <w:ins w:id="1211" w:author="DELL" w:date="2022-07-23T02:21:00Z"/>
                <w:rFonts w:ascii="Times New Roman" w:hAnsi="Times New Roman" w:cs="Times New Roman"/>
                <w:sz w:val="24"/>
                <w:szCs w:val="24"/>
              </w:rPr>
            </w:pPr>
            <w:ins w:id="1212" w:author="DELL" w:date="2022-07-24T22:56:00Z">
              <w:r>
                <w:rPr>
                  <w:rFonts w:ascii="Times New Roman" w:hAnsi="Times New Roman" w:cs="Times New Roman"/>
                  <w:sz w:val="24"/>
                  <w:szCs w:val="24"/>
                </w:rPr>
                <w:t xml:space="preserve">1.23 </w:t>
              </w:r>
            </w:ins>
            <w:ins w:id="1213" w:author="DELL" w:date="2022-07-24T23:15:00Z">
              <w:r>
                <w:rPr>
                  <w:rFonts w:ascii="Times New Roman" w:hAnsi="Times New Roman" w:cs="Times New Roman"/>
                  <w:sz w:val="24"/>
                  <w:szCs w:val="24"/>
                </w:rPr>
                <w:t>(</w:t>
              </w:r>
            </w:ins>
            <w:ins w:id="1214" w:author="DELL" w:date="2022-07-24T22:56:00Z">
              <w:r>
                <w:rPr>
                  <w:rFonts w:ascii="Times New Roman" w:hAnsi="Times New Roman" w:cs="Times New Roman"/>
                  <w:sz w:val="24"/>
                  <w:szCs w:val="24"/>
                </w:rPr>
                <w:t>0.54</w:t>
              </w:r>
            </w:ins>
            <w:ins w:id="1215" w:author="DELL" w:date="2022-07-24T23:15:00Z">
              <w:r>
                <w:rPr>
                  <w:rFonts w:ascii="Times New Roman" w:hAnsi="Times New Roman" w:cs="Times New Roman"/>
                  <w:sz w:val="24"/>
                  <w:szCs w:val="24"/>
                </w:rPr>
                <w:t xml:space="preserve"> - </w:t>
              </w:r>
            </w:ins>
            <w:ins w:id="1216" w:author="DELL" w:date="2022-07-24T22:56:00Z">
              <w:r w:rsidR="00303D5E" w:rsidRPr="00BD35FA">
                <w:rPr>
                  <w:rFonts w:ascii="Times New Roman" w:hAnsi="Times New Roman" w:cs="Times New Roman"/>
                  <w:sz w:val="24"/>
                  <w:szCs w:val="24"/>
                </w:rPr>
                <w:t>2.78</w:t>
              </w:r>
            </w:ins>
            <w:ins w:id="1217" w:author="DELL" w:date="2022-07-24T23:15:00Z">
              <w:r>
                <w:rPr>
                  <w:rFonts w:ascii="Times New Roman" w:hAnsi="Times New Roman" w:cs="Times New Roman"/>
                  <w:sz w:val="24"/>
                  <w:szCs w:val="24"/>
                </w:rPr>
                <w:t>)</w:t>
              </w:r>
            </w:ins>
          </w:p>
        </w:tc>
        <w:tc>
          <w:tcPr>
            <w:tcW w:w="764" w:type="dxa"/>
          </w:tcPr>
          <w:p w14:paraId="4710F387" w14:textId="38C4A0CE" w:rsidR="00303D5E" w:rsidRPr="00A76633" w:rsidRDefault="00303D5E" w:rsidP="00303D5E">
            <w:pPr>
              <w:spacing w:after="0" w:line="240" w:lineRule="auto"/>
              <w:rPr>
                <w:ins w:id="1218" w:author="DELL" w:date="2022-07-23T02:21:00Z"/>
                <w:rFonts w:ascii="Times New Roman" w:hAnsi="Times New Roman" w:cs="Times New Roman"/>
                <w:sz w:val="24"/>
                <w:szCs w:val="24"/>
              </w:rPr>
            </w:pPr>
            <w:ins w:id="1219" w:author="DELL" w:date="2022-07-24T22:56:00Z">
              <w:r w:rsidRPr="00BD35FA">
                <w:rPr>
                  <w:rFonts w:ascii="Times New Roman" w:hAnsi="Times New Roman" w:cs="Times New Roman"/>
                  <w:sz w:val="24"/>
                  <w:szCs w:val="24"/>
                </w:rPr>
                <w:t>0.628</w:t>
              </w:r>
            </w:ins>
          </w:p>
        </w:tc>
        <w:tc>
          <w:tcPr>
            <w:tcW w:w="1194" w:type="dxa"/>
          </w:tcPr>
          <w:p w14:paraId="705B524A" w14:textId="0D5FA5DB" w:rsidR="00303D5E" w:rsidRPr="00A76633" w:rsidRDefault="00C96A2B">
            <w:pPr>
              <w:spacing w:after="0" w:line="240" w:lineRule="auto"/>
              <w:rPr>
                <w:ins w:id="1220" w:author="DELL" w:date="2022-07-23T02:21:00Z"/>
                <w:rFonts w:ascii="Times New Roman" w:hAnsi="Times New Roman" w:cs="Times New Roman"/>
                <w:sz w:val="24"/>
                <w:szCs w:val="24"/>
              </w:rPr>
            </w:pPr>
            <w:ins w:id="1221" w:author="DELL" w:date="2022-07-24T22:44:00Z">
              <w:r>
                <w:rPr>
                  <w:rFonts w:ascii="Times New Roman" w:hAnsi="Times New Roman" w:cs="Times New Roman"/>
                  <w:sz w:val="24"/>
                  <w:szCs w:val="24"/>
                </w:rPr>
                <w:t xml:space="preserve">1.25 </w:t>
              </w:r>
            </w:ins>
            <w:ins w:id="1222" w:author="DELL" w:date="2022-07-24T23:51:00Z">
              <w:r>
                <w:rPr>
                  <w:rFonts w:ascii="Times New Roman" w:hAnsi="Times New Roman" w:cs="Times New Roman"/>
                  <w:sz w:val="24"/>
                  <w:szCs w:val="24"/>
                </w:rPr>
                <w:t>(</w:t>
              </w:r>
            </w:ins>
            <w:ins w:id="1223" w:author="DELL" w:date="2022-07-24T22:44:00Z">
              <w:r w:rsidR="00303D5E" w:rsidRPr="00BD35FA">
                <w:rPr>
                  <w:rFonts w:ascii="Times New Roman" w:hAnsi="Times New Roman" w:cs="Times New Roman"/>
                  <w:sz w:val="24"/>
                  <w:szCs w:val="24"/>
                </w:rPr>
                <w:t>0.53</w:t>
              </w:r>
            </w:ins>
            <w:ins w:id="1224" w:author="DELL" w:date="2022-07-24T23:51:00Z">
              <w:r>
                <w:rPr>
                  <w:rFonts w:ascii="Times New Roman" w:hAnsi="Times New Roman" w:cs="Times New Roman"/>
                  <w:sz w:val="24"/>
                  <w:szCs w:val="24"/>
                </w:rPr>
                <w:t xml:space="preserve"> -</w:t>
              </w:r>
            </w:ins>
            <w:ins w:id="1225" w:author="DELL" w:date="2022-07-24T22:44:00Z">
              <w:r w:rsidR="00303D5E" w:rsidRPr="00BD35FA">
                <w:rPr>
                  <w:rFonts w:ascii="Times New Roman" w:hAnsi="Times New Roman" w:cs="Times New Roman"/>
                  <w:sz w:val="24"/>
                  <w:szCs w:val="24"/>
                </w:rPr>
                <w:t>2.97</w:t>
              </w:r>
            </w:ins>
            <w:ins w:id="1226" w:author="DELL" w:date="2022-07-24T23:51:00Z">
              <w:r>
                <w:rPr>
                  <w:rFonts w:ascii="Times New Roman" w:hAnsi="Times New Roman" w:cs="Times New Roman"/>
                  <w:sz w:val="24"/>
                  <w:szCs w:val="24"/>
                </w:rPr>
                <w:t>)</w:t>
              </w:r>
            </w:ins>
          </w:p>
        </w:tc>
        <w:tc>
          <w:tcPr>
            <w:tcW w:w="679" w:type="dxa"/>
          </w:tcPr>
          <w:p w14:paraId="7A70CF53" w14:textId="21B52C7D" w:rsidR="00303D5E" w:rsidRPr="00A76633" w:rsidRDefault="0086046F" w:rsidP="00303D5E">
            <w:pPr>
              <w:spacing w:after="0" w:line="240" w:lineRule="auto"/>
              <w:rPr>
                <w:ins w:id="1227" w:author="DELL" w:date="2022-07-23T02:21:00Z"/>
                <w:rFonts w:ascii="Times New Roman" w:hAnsi="Times New Roman" w:cs="Times New Roman"/>
                <w:sz w:val="24"/>
                <w:szCs w:val="24"/>
              </w:rPr>
            </w:pPr>
            <w:ins w:id="1228" w:author="DELL" w:date="2022-07-24T22:35:00Z">
              <w:r>
                <w:rPr>
                  <w:rFonts w:ascii="Times New Roman" w:hAnsi="Times New Roman" w:cs="Times New Roman"/>
                  <w:sz w:val="24"/>
                  <w:szCs w:val="24"/>
                </w:rPr>
                <w:t>0.613</w:t>
              </w:r>
            </w:ins>
          </w:p>
        </w:tc>
      </w:tr>
      <w:tr w:rsidR="00A55F34" w:rsidRPr="00A76633" w14:paraId="4976343B" w14:textId="77777777" w:rsidTr="00837772">
        <w:trPr>
          <w:ins w:id="1229" w:author="DELL" w:date="2022-07-23T02:21:00Z"/>
        </w:trPr>
        <w:tc>
          <w:tcPr>
            <w:tcW w:w="1564" w:type="dxa"/>
          </w:tcPr>
          <w:p w14:paraId="14E23CE1" w14:textId="4BD80408" w:rsidR="00303D5E" w:rsidRPr="00A76633" w:rsidRDefault="00303D5E" w:rsidP="00303D5E">
            <w:pPr>
              <w:spacing w:after="0" w:line="240" w:lineRule="auto"/>
              <w:rPr>
                <w:ins w:id="1230" w:author="DELL" w:date="2022-07-23T02:21:00Z"/>
                <w:rFonts w:ascii="Times New Roman" w:hAnsi="Times New Roman" w:cs="Times New Roman"/>
                <w:sz w:val="24"/>
                <w:szCs w:val="24"/>
              </w:rPr>
            </w:pPr>
            <w:ins w:id="1231" w:author="DELL" w:date="2022-07-23T02:22:00Z">
              <w:r w:rsidRPr="00A76633">
                <w:rPr>
                  <w:rFonts w:ascii="Times New Roman" w:hAnsi="Times New Roman" w:cs="Times New Roman"/>
                  <w:sz w:val="24"/>
                  <w:szCs w:val="24"/>
                </w:rPr>
                <w:t>High</w:t>
              </w:r>
            </w:ins>
          </w:p>
        </w:tc>
        <w:tc>
          <w:tcPr>
            <w:tcW w:w="1250" w:type="dxa"/>
          </w:tcPr>
          <w:p w14:paraId="464644A0" w14:textId="1E32E8BB" w:rsidR="00303D5E" w:rsidRPr="00A76633" w:rsidRDefault="00303D5E" w:rsidP="00303D5E">
            <w:pPr>
              <w:spacing w:after="0" w:line="240" w:lineRule="auto"/>
              <w:rPr>
                <w:ins w:id="1232" w:author="DELL" w:date="2022-07-23T02:21:00Z"/>
                <w:rFonts w:ascii="Times New Roman" w:hAnsi="Times New Roman" w:cs="Times New Roman"/>
                <w:sz w:val="24"/>
                <w:szCs w:val="24"/>
              </w:rPr>
            </w:pPr>
            <w:ins w:id="1233" w:author="DELL" w:date="2022-07-23T02:38:00Z">
              <w:r w:rsidRPr="00A76633">
                <w:rPr>
                  <w:rFonts w:ascii="Times New Roman" w:hAnsi="Times New Roman" w:cs="Times New Roman"/>
                  <w:sz w:val="24"/>
                  <w:szCs w:val="24"/>
                </w:rPr>
                <w:t>2.09 (1.17 – 3.72)</w:t>
              </w:r>
            </w:ins>
          </w:p>
        </w:tc>
        <w:tc>
          <w:tcPr>
            <w:tcW w:w="691" w:type="dxa"/>
          </w:tcPr>
          <w:p w14:paraId="10C39382" w14:textId="22171A95" w:rsidR="00303D5E" w:rsidRPr="00A76633" w:rsidRDefault="00303D5E" w:rsidP="00303D5E">
            <w:pPr>
              <w:spacing w:after="0" w:line="240" w:lineRule="auto"/>
              <w:rPr>
                <w:ins w:id="1234" w:author="DELL" w:date="2022-07-23T02:21:00Z"/>
                <w:rFonts w:ascii="Times New Roman" w:hAnsi="Times New Roman" w:cs="Times New Roman"/>
                <w:sz w:val="24"/>
                <w:szCs w:val="24"/>
              </w:rPr>
            </w:pPr>
            <w:ins w:id="1235" w:author="DELL" w:date="2022-07-23T02:38:00Z">
              <w:r w:rsidRPr="00A76633">
                <w:rPr>
                  <w:rFonts w:ascii="Times New Roman" w:hAnsi="Times New Roman" w:cs="Times New Roman"/>
                  <w:sz w:val="24"/>
                  <w:szCs w:val="24"/>
                </w:rPr>
                <w:t>0.012</w:t>
              </w:r>
            </w:ins>
          </w:p>
        </w:tc>
        <w:tc>
          <w:tcPr>
            <w:tcW w:w="1250" w:type="dxa"/>
          </w:tcPr>
          <w:p w14:paraId="39FE8C7D" w14:textId="260A84F3" w:rsidR="00303D5E" w:rsidRPr="00A76633" w:rsidRDefault="00303D5E" w:rsidP="00303D5E">
            <w:pPr>
              <w:spacing w:after="0" w:line="240" w:lineRule="auto"/>
              <w:rPr>
                <w:ins w:id="1236" w:author="DELL" w:date="2022-07-23T02:21:00Z"/>
                <w:rFonts w:ascii="Times New Roman" w:hAnsi="Times New Roman" w:cs="Times New Roman"/>
                <w:sz w:val="24"/>
                <w:szCs w:val="24"/>
              </w:rPr>
            </w:pPr>
            <w:ins w:id="1237" w:author="DELL" w:date="2022-07-24T00:36:00Z">
              <w:r>
                <w:rPr>
                  <w:rFonts w:ascii="Times New Roman" w:hAnsi="Times New Roman" w:cs="Times New Roman"/>
                  <w:sz w:val="24"/>
                  <w:szCs w:val="24"/>
                </w:rPr>
                <w:t>1.93</w:t>
              </w:r>
              <w:r w:rsidRPr="00F4011D">
                <w:rPr>
                  <w:rFonts w:ascii="Times New Roman" w:hAnsi="Times New Roman" w:cs="Times New Roman"/>
                  <w:sz w:val="24"/>
                  <w:szCs w:val="24"/>
                </w:rPr>
                <w:t xml:space="preserve"> </w:t>
              </w:r>
            </w:ins>
            <w:ins w:id="1238" w:author="DELL" w:date="2022-07-24T00:44:00Z">
              <w:r>
                <w:rPr>
                  <w:rFonts w:ascii="Times New Roman" w:hAnsi="Times New Roman" w:cs="Times New Roman"/>
                  <w:sz w:val="24"/>
                  <w:szCs w:val="24"/>
                </w:rPr>
                <w:t>(</w:t>
              </w:r>
            </w:ins>
            <w:ins w:id="1239" w:author="DELL" w:date="2022-07-24T00:36:00Z">
              <w:r w:rsidRPr="00F4011D">
                <w:rPr>
                  <w:rFonts w:ascii="Times New Roman" w:hAnsi="Times New Roman" w:cs="Times New Roman"/>
                  <w:sz w:val="24"/>
                  <w:szCs w:val="24"/>
                </w:rPr>
                <w:t xml:space="preserve">1.02 </w:t>
              </w:r>
            </w:ins>
            <w:ins w:id="1240" w:author="DELL" w:date="2022-07-24T00:44:00Z">
              <w:r>
                <w:rPr>
                  <w:rFonts w:ascii="Times New Roman" w:hAnsi="Times New Roman" w:cs="Times New Roman"/>
                  <w:sz w:val="24"/>
                  <w:szCs w:val="24"/>
                </w:rPr>
                <w:t>-</w:t>
              </w:r>
            </w:ins>
            <w:ins w:id="1241" w:author="DELL" w:date="2022-07-24T00:36:00Z">
              <w:r w:rsidRPr="00F4011D">
                <w:rPr>
                  <w:rFonts w:ascii="Times New Roman" w:hAnsi="Times New Roman" w:cs="Times New Roman"/>
                  <w:sz w:val="24"/>
                  <w:szCs w:val="24"/>
                </w:rPr>
                <w:t xml:space="preserve"> 3.63</w:t>
              </w:r>
            </w:ins>
            <w:ins w:id="1242" w:author="DELL" w:date="2022-07-24T00:44:00Z">
              <w:r>
                <w:rPr>
                  <w:rFonts w:ascii="Times New Roman" w:hAnsi="Times New Roman" w:cs="Times New Roman"/>
                  <w:sz w:val="24"/>
                  <w:szCs w:val="24"/>
                </w:rPr>
                <w:t>)</w:t>
              </w:r>
            </w:ins>
          </w:p>
        </w:tc>
        <w:tc>
          <w:tcPr>
            <w:tcW w:w="764" w:type="dxa"/>
          </w:tcPr>
          <w:p w14:paraId="75605BF7" w14:textId="2F3A1DEC" w:rsidR="00303D5E" w:rsidRPr="00A76633" w:rsidRDefault="00A55F34" w:rsidP="00303D5E">
            <w:pPr>
              <w:spacing w:after="0" w:line="240" w:lineRule="auto"/>
              <w:rPr>
                <w:ins w:id="1243" w:author="DELL" w:date="2022-07-23T02:21:00Z"/>
                <w:rFonts w:ascii="Times New Roman" w:hAnsi="Times New Roman" w:cs="Times New Roman"/>
                <w:sz w:val="24"/>
                <w:szCs w:val="24"/>
              </w:rPr>
            </w:pPr>
            <w:ins w:id="1244" w:author="DELL" w:date="2022-07-24T00:31:00Z">
              <w:r>
                <w:rPr>
                  <w:rFonts w:ascii="Times New Roman" w:hAnsi="Times New Roman" w:cs="Times New Roman"/>
                  <w:sz w:val="24"/>
                  <w:szCs w:val="24"/>
                </w:rPr>
                <w:t>0.042</w:t>
              </w:r>
              <w:r w:rsidR="00303D5E" w:rsidRPr="00AF1889">
                <w:rPr>
                  <w:rFonts w:ascii="Times New Roman" w:hAnsi="Times New Roman" w:cs="Times New Roman"/>
                  <w:sz w:val="24"/>
                  <w:szCs w:val="24"/>
                </w:rPr>
                <w:t>*</w:t>
              </w:r>
            </w:ins>
          </w:p>
        </w:tc>
        <w:tc>
          <w:tcPr>
            <w:tcW w:w="1194" w:type="dxa"/>
          </w:tcPr>
          <w:p w14:paraId="0CB51AA7" w14:textId="10DDBFA3" w:rsidR="00303D5E" w:rsidRPr="00A76633" w:rsidRDefault="001931DF" w:rsidP="00303D5E">
            <w:pPr>
              <w:spacing w:after="0" w:line="240" w:lineRule="auto"/>
              <w:rPr>
                <w:ins w:id="1245" w:author="DELL" w:date="2022-07-23T02:21:00Z"/>
                <w:rFonts w:ascii="Times New Roman" w:hAnsi="Times New Roman" w:cs="Times New Roman"/>
                <w:sz w:val="24"/>
                <w:szCs w:val="24"/>
              </w:rPr>
            </w:pPr>
            <w:ins w:id="1246" w:author="DELL" w:date="2022-07-24T22:56:00Z">
              <w:r>
                <w:rPr>
                  <w:rFonts w:ascii="Times New Roman" w:hAnsi="Times New Roman" w:cs="Times New Roman"/>
                  <w:sz w:val="24"/>
                  <w:szCs w:val="24"/>
                </w:rPr>
                <w:t xml:space="preserve">1.13 </w:t>
              </w:r>
            </w:ins>
            <w:ins w:id="1247" w:author="DELL" w:date="2022-07-24T23:15:00Z">
              <w:r>
                <w:rPr>
                  <w:rFonts w:ascii="Times New Roman" w:hAnsi="Times New Roman" w:cs="Times New Roman"/>
                  <w:sz w:val="24"/>
                  <w:szCs w:val="24"/>
                </w:rPr>
                <w:t>(</w:t>
              </w:r>
            </w:ins>
            <w:ins w:id="1248" w:author="DELL" w:date="2022-07-24T22:56:00Z">
              <w:r w:rsidR="00303D5E" w:rsidRPr="00BD35FA">
                <w:rPr>
                  <w:rFonts w:ascii="Times New Roman" w:hAnsi="Times New Roman" w:cs="Times New Roman"/>
                  <w:sz w:val="24"/>
                  <w:szCs w:val="24"/>
                </w:rPr>
                <w:t>0.57</w:t>
              </w:r>
            </w:ins>
            <w:ins w:id="1249" w:author="DELL" w:date="2022-07-24T23:15:00Z">
              <w:r>
                <w:rPr>
                  <w:rFonts w:ascii="Times New Roman" w:hAnsi="Times New Roman" w:cs="Times New Roman"/>
                  <w:sz w:val="24"/>
                  <w:szCs w:val="24"/>
                </w:rPr>
                <w:t xml:space="preserve"> -</w:t>
              </w:r>
            </w:ins>
            <w:ins w:id="1250" w:author="DELL" w:date="2022-07-24T22:56:00Z">
              <w:r>
                <w:rPr>
                  <w:rFonts w:ascii="Times New Roman" w:hAnsi="Times New Roman" w:cs="Times New Roman"/>
                  <w:sz w:val="24"/>
                  <w:szCs w:val="24"/>
                </w:rPr>
                <w:t xml:space="preserve"> </w:t>
              </w:r>
              <w:r w:rsidR="00303D5E" w:rsidRPr="00BD35FA">
                <w:rPr>
                  <w:rFonts w:ascii="Times New Roman" w:hAnsi="Times New Roman" w:cs="Times New Roman"/>
                  <w:sz w:val="24"/>
                  <w:szCs w:val="24"/>
                </w:rPr>
                <w:t>2.25</w:t>
              </w:r>
            </w:ins>
            <w:ins w:id="1251" w:author="DELL" w:date="2022-07-24T23:16:00Z">
              <w:r>
                <w:rPr>
                  <w:rFonts w:ascii="Times New Roman" w:hAnsi="Times New Roman" w:cs="Times New Roman"/>
                  <w:sz w:val="24"/>
                  <w:szCs w:val="24"/>
                </w:rPr>
                <w:t>)</w:t>
              </w:r>
            </w:ins>
          </w:p>
        </w:tc>
        <w:tc>
          <w:tcPr>
            <w:tcW w:w="764" w:type="dxa"/>
          </w:tcPr>
          <w:p w14:paraId="1ACC3F54" w14:textId="148C6E81" w:rsidR="00303D5E" w:rsidRPr="00A76633" w:rsidRDefault="00303D5E" w:rsidP="00303D5E">
            <w:pPr>
              <w:spacing w:after="0" w:line="240" w:lineRule="auto"/>
              <w:rPr>
                <w:ins w:id="1252" w:author="DELL" w:date="2022-07-23T02:21:00Z"/>
                <w:rFonts w:ascii="Times New Roman" w:hAnsi="Times New Roman" w:cs="Times New Roman"/>
                <w:sz w:val="24"/>
                <w:szCs w:val="24"/>
              </w:rPr>
            </w:pPr>
            <w:ins w:id="1253" w:author="DELL" w:date="2022-07-24T22:56:00Z">
              <w:r w:rsidRPr="00BD35FA">
                <w:rPr>
                  <w:rFonts w:ascii="Times New Roman" w:hAnsi="Times New Roman" w:cs="Times New Roman"/>
                  <w:sz w:val="24"/>
                  <w:szCs w:val="24"/>
                </w:rPr>
                <w:t>0.727</w:t>
              </w:r>
            </w:ins>
          </w:p>
        </w:tc>
        <w:tc>
          <w:tcPr>
            <w:tcW w:w="1194" w:type="dxa"/>
          </w:tcPr>
          <w:p w14:paraId="28A63802" w14:textId="1BAB756A" w:rsidR="00303D5E" w:rsidRPr="00A76633" w:rsidRDefault="00C96A2B">
            <w:pPr>
              <w:spacing w:after="0" w:line="240" w:lineRule="auto"/>
              <w:rPr>
                <w:ins w:id="1254" w:author="DELL" w:date="2022-07-23T02:21:00Z"/>
                <w:rFonts w:ascii="Times New Roman" w:hAnsi="Times New Roman" w:cs="Times New Roman"/>
                <w:sz w:val="24"/>
                <w:szCs w:val="24"/>
              </w:rPr>
            </w:pPr>
            <w:ins w:id="1255" w:author="DELL" w:date="2022-07-24T22:44:00Z">
              <w:r>
                <w:rPr>
                  <w:rFonts w:ascii="Times New Roman" w:hAnsi="Times New Roman" w:cs="Times New Roman"/>
                  <w:sz w:val="24"/>
                  <w:szCs w:val="24"/>
                </w:rPr>
                <w:t xml:space="preserve">1.25 </w:t>
              </w:r>
            </w:ins>
            <w:ins w:id="1256" w:author="DELL" w:date="2022-07-24T23:50:00Z">
              <w:r>
                <w:rPr>
                  <w:rFonts w:ascii="Times New Roman" w:hAnsi="Times New Roman" w:cs="Times New Roman"/>
                  <w:sz w:val="24"/>
                  <w:szCs w:val="24"/>
                </w:rPr>
                <w:t>(</w:t>
              </w:r>
            </w:ins>
            <w:ins w:id="1257" w:author="DELL" w:date="2022-07-24T22:44:00Z">
              <w:r w:rsidR="00303D5E" w:rsidRPr="00BD35FA">
                <w:rPr>
                  <w:rFonts w:ascii="Times New Roman" w:hAnsi="Times New Roman" w:cs="Times New Roman"/>
                  <w:sz w:val="24"/>
                  <w:szCs w:val="24"/>
                </w:rPr>
                <w:t xml:space="preserve">0.60 </w:t>
              </w:r>
            </w:ins>
            <w:ins w:id="1258" w:author="DELL" w:date="2022-07-24T23:50:00Z">
              <w:r>
                <w:rPr>
                  <w:rFonts w:ascii="Times New Roman" w:hAnsi="Times New Roman" w:cs="Times New Roman"/>
                  <w:sz w:val="24"/>
                  <w:szCs w:val="24"/>
                </w:rPr>
                <w:t>- 2</w:t>
              </w:r>
            </w:ins>
            <w:ins w:id="1259" w:author="DELL" w:date="2022-07-24T22:44:00Z">
              <w:r w:rsidR="00303D5E" w:rsidRPr="00BD35FA">
                <w:rPr>
                  <w:rFonts w:ascii="Times New Roman" w:hAnsi="Times New Roman" w:cs="Times New Roman"/>
                  <w:sz w:val="24"/>
                  <w:szCs w:val="24"/>
                </w:rPr>
                <w:t>.60</w:t>
              </w:r>
            </w:ins>
            <w:ins w:id="1260" w:author="DELL" w:date="2022-07-24T23:50:00Z">
              <w:r>
                <w:rPr>
                  <w:rFonts w:ascii="Times New Roman" w:hAnsi="Times New Roman" w:cs="Times New Roman"/>
                  <w:sz w:val="24"/>
                  <w:szCs w:val="24"/>
                </w:rPr>
                <w:t>)</w:t>
              </w:r>
            </w:ins>
          </w:p>
        </w:tc>
        <w:tc>
          <w:tcPr>
            <w:tcW w:w="679" w:type="dxa"/>
          </w:tcPr>
          <w:p w14:paraId="0BBF6AF0" w14:textId="2EBA4058" w:rsidR="00303D5E" w:rsidRPr="00A76633" w:rsidRDefault="0086046F" w:rsidP="00303D5E">
            <w:pPr>
              <w:spacing w:after="0" w:line="240" w:lineRule="auto"/>
              <w:rPr>
                <w:ins w:id="1261" w:author="DELL" w:date="2022-07-23T02:21:00Z"/>
                <w:rFonts w:ascii="Times New Roman" w:hAnsi="Times New Roman" w:cs="Times New Roman"/>
                <w:sz w:val="24"/>
                <w:szCs w:val="24"/>
              </w:rPr>
            </w:pPr>
            <w:ins w:id="1262" w:author="DELL" w:date="2022-07-24T22:35:00Z">
              <w:r>
                <w:rPr>
                  <w:rFonts w:ascii="Times New Roman" w:hAnsi="Times New Roman" w:cs="Times New Roman"/>
                  <w:sz w:val="24"/>
                  <w:szCs w:val="24"/>
                </w:rPr>
                <w:t>0.556</w:t>
              </w:r>
            </w:ins>
          </w:p>
        </w:tc>
      </w:tr>
      <w:tr w:rsidR="00A55F34" w:rsidRPr="00A76633" w14:paraId="2CB3182F" w14:textId="77777777" w:rsidTr="00837772">
        <w:trPr>
          <w:ins w:id="1263" w:author="DELL" w:date="2022-07-23T02:21:00Z"/>
        </w:trPr>
        <w:tc>
          <w:tcPr>
            <w:tcW w:w="1564" w:type="dxa"/>
          </w:tcPr>
          <w:p w14:paraId="56BE9A5E" w14:textId="391F937A" w:rsidR="00837772" w:rsidRPr="00A76633" w:rsidRDefault="00837772" w:rsidP="00837772">
            <w:pPr>
              <w:spacing w:after="0" w:line="240" w:lineRule="auto"/>
              <w:rPr>
                <w:ins w:id="1264" w:author="DELL" w:date="2022-07-23T02:21:00Z"/>
                <w:rFonts w:ascii="Times New Roman" w:hAnsi="Times New Roman" w:cs="Times New Roman"/>
                <w:sz w:val="24"/>
                <w:szCs w:val="24"/>
              </w:rPr>
            </w:pPr>
            <w:ins w:id="1265" w:author="DELL" w:date="2022-07-23T02:22:00Z">
              <w:r w:rsidRPr="00A76633">
                <w:rPr>
                  <w:rFonts w:ascii="Times New Roman" w:hAnsi="Times New Roman" w:cs="Times New Roman"/>
                  <w:sz w:val="24"/>
                  <w:szCs w:val="24"/>
                </w:rPr>
                <w:t>Source of water</w:t>
              </w:r>
            </w:ins>
          </w:p>
        </w:tc>
        <w:tc>
          <w:tcPr>
            <w:tcW w:w="1250" w:type="dxa"/>
          </w:tcPr>
          <w:p w14:paraId="6934E74E" w14:textId="77777777" w:rsidR="00837772" w:rsidRPr="00A76633" w:rsidRDefault="00837772" w:rsidP="00837772">
            <w:pPr>
              <w:spacing w:after="0" w:line="240" w:lineRule="auto"/>
              <w:rPr>
                <w:ins w:id="1266" w:author="DELL" w:date="2022-07-23T02:21:00Z"/>
                <w:rFonts w:ascii="Times New Roman" w:hAnsi="Times New Roman" w:cs="Times New Roman"/>
                <w:sz w:val="24"/>
                <w:szCs w:val="24"/>
              </w:rPr>
            </w:pPr>
          </w:p>
        </w:tc>
        <w:tc>
          <w:tcPr>
            <w:tcW w:w="691" w:type="dxa"/>
          </w:tcPr>
          <w:p w14:paraId="2D9A8F67" w14:textId="77777777" w:rsidR="00837772" w:rsidRPr="00A76633" w:rsidRDefault="00837772" w:rsidP="00837772">
            <w:pPr>
              <w:spacing w:after="0" w:line="240" w:lineRule="auto"/>
              <w:rPr>
                <w:ins w:id="1267" w:author="DELL" w:date="2022-07-23T02:21:00Z"/>
                <w:rFonts w:ascii="Times New Roman" w:hAnsi="Times New Roman" w:cs="Times New Roman"/>
                <w:sz w:val="24"/>
                <w:szCs w:val="24"/>
              </w:rPr>
            </w:pPr>
          </w:p>
        </w:tc>
        <w:tc>
          <w:tcPr>
            <w:tcW w:w="1250" w:type="dxa"/>
          </w:tcPr>
          <w:p w14:paraId="1D7C23C2" w14:textId="77777777" w:rsidR="00837772" w:rsidRPr="00A76633" w:rsidRDefault="00837772" w:rsidP="00837772">
            <w:pPr>
              <w:spacing w:after="0" w:line="240" w:lineRule="auto"/>
              <w:rPr>
                <w:ins w:id="1268" w:author="DELL" w:date="2022-07-23T02:21:00Z"/>
                <w:rFonts w:ascii="Times New Roman" w:hAnsi="Times New Roman" w:cs="Times New Roman"/>
                <w:sz w:val="24"/>
                <w:szCs w:val="24"/>
              </w:rPr>
            </w:pPr>
          </w:p>
        </w:tc>
        <w:tc>
          <w:tcPr>
            <w:tcW w:w="764" w:type="dxa"/>
          </w:tcPr>
          <w:p w14:paraId="3E748BF0" w14:textId="77777777" w:rsidR="00837772" w:rsidRPr="00A76633" w:rsidRDefault="00837772" w:rsidP="00837772">
            <w:pPr>
              <w:spacing w:after="0" w:line="240" w:lineRule="auto"/>
              <w:rPr>
                <w:ins w:id="1269" w:author="DELL" w:date="2022-07-23T02:21:00Z"/>
                <w:rFonts w:ascii="Times New Roman" w:hAnsi="Times New Roman" w:cs="Times New Roman"/>
                <w:sz w:val="24"/>
                <w:szCs w:val="24"/>
              </w:rPr>
            </w:pPr>
          </w:p>
        </w:tc>
        <w:tc>
          <w:tcPr>
            <w:tcW w:w="1194" w:type="dxa"/>
          </w:tcPr>
          <w:p w14:paraId="18295473" w14:textId="77777777" w:rsidR="00837772" w:rsidRPr="00A76633" w:rsidRDefault="00837772" w:rsidP="00837772">
            <w:pPr>
              <w:spacing w:after="0" w:line="240" w:lineRule="auto"/>
              <w:rPr>
                <w:ins w:id="1270" w:author="DELL" w:date="2022-07-23T02:21:00Z"/>
                <w:rFonts w:ascii="Times New Roman" w:hAnsi="Times New Roman" w:cs="Times New Roman"/>
                <w:sz w:val="24"/>
                <w:szCs w:val="24"/>
              </w:rPr>
            </w:pPr>
          </w:p>
        </w:tc>
        <w:tc>
          <w:tcPr>
            <w:tcW w:w="764" w:type="dxa"/>
          </w:tcPr>
          <w:p w14:paraId="04998697" w14:textId="77777777" w:rsidR="00837772" w:rsidRPr="00A76633" w:rsidRDefault="00837772" w:rsidP="00837772">
            <w:pPr>
              <w:spacing w:after="0" w:line="240" w:lineRule="auto"/>
              <w:rPr>
                <w:ins w:id="1271" w:author="DELL" w:date="2022-07-23T02:21:00Z"/>
                <w:rFonts w:ascii="Times New Roman" w:hAnsi="Times New Roman" w:cs="Times New Roman"/>
                <w:sz w:val="24"/>
                <w:szCs w:val="24"/>
              </w:rPr>
            </w:pPr>
          </w:p>
        </w:tc>
        <w:tc>
          <w:tcPr>
            <w:tcW w:w="1194" w:type="dxa"/>
          </w:tcPr>
          <w:p w14:paraId="10CCF4EC" w14:textId="77777777" w:rsidR="00837772" w:rsidRPr="00A76633" w:rsidRDefault="00837772" w:rsidP="00837772">
            <w:pPr>
              <w:spacing w:after="0" w:line="240" w:lineRule="auto"/>
              <w:rPr>
                <w:ins w:id="1272" w:author="DELL" w:date="2022-07-23T02:21:00Z"/>
                <w:rFonts w:ascii="Times New Roman" w:hAnsi="Times New Roman" w:cs="Times New Roman"/>
                <w:sz w:val="24"/>
                <w:szCs w:val="24"/>
              </w:rPr>
            </w:pPr>
          </w:p>
        </w:tc>
        <w:tc>
          <w:tcPr>
            <w:tcW w:w="679" w:type="dxa"/>
          </w:tcPr>
          <w:p w14:paraId="21DCBFB4" w14:textId="46B15F16" w:rsidR="00837772" w:rsidRPr="00A76633" w:rsidRDefault="00837772" w:rsidP="00837772">
            <w:pPr>
              <w:spacing w:after="0" w:line="240" w:lineRule="auto"/>
              <w:rPr>
                <w:ins w:id="1273" w:author="DELL" w:date="2022-07-23T02:21:00Z"/>
                <w:rFonts w:ascii="Times New Roman" w:hAnsi="Times New Roman" w:cs="Times New Roman"/>
                <w:sz w:val="24"/>
                <w:szCs w:val="24"/>
              </w:rPr>
            </w:pPr>
          </w:p>
        </w:tc>
      </w:tr>
      <w:tr w:rsidR="00A55F34" w:rsidRPr="00A76633" w14:paraId="47381E93" w14:textId="77777777" w:rsidTr="00837772">
        <w:trPr>
          <w:ins w:id="1274" w:author="DELL" w:date="2022-07-23T02:21:00Z"/>
        </w:trPr>
        <w:tc>
          <w:tcPr>
            <w:tcW w:w="1564" w:type="dxa"/>
          </w:tcPr>
          <w:p w14:paraId="6DB39AF6" w14:textId="0B6990BB" w:rsidR="00837772" w:rsidRPr="00A76633" w:rsidRDefault="00837772" w:rsidP="00837772">
            <w:pPr>
              <w:spacing w:after="0" w:line="240" w:lineRule="auto"/>
              <w:rPr>
                <w:ins w:id="1275" w:author="DELL" w:date="2022-07-23T02:21:00Z"/>
                <w:rFonts w:ascii="Times New Roman" w:hAnsi="Times New Roman" w:cs="Times New Roman"/>
                <w:sz w:val="24"/>
                <w:szCs w:val="24"/>
              </w:rPr>
            </w:pPr>
            <w:ins w:id="1276" w:author="DELL" w:date="2022-07-23T02:22:00Z">
              <w:r w:rsidRPr="00A76633">
                <w:rPr>
                  <w:rFonts w:ascii="Times New Roman" w:hAnsi="Times New Roman" w:cs="Times New Roman"/>
                  <w:sz w:val="24"/>
                  <w:szCs w:val="24"/>
                </w:rPr>
                <w:t>Direct from source</w:t>
              </w:r>
            </w:ins>
          </w:p>
        </w:tc>
        <w:tc>
          <w:tcPr>
            <w:tcW w:w="1250" w:type="dxa"/>
          </w:tcPr>
          <w:p w14:paraId="1E4CD20B" w14:textId="1C245DD2" w:rsidR="00837772" w:rsidRPr="00A76633" w:rsidRDefault="00837772" w:rsidP="00837772">
            <w:pPr>
              <w:spacing w:after="0" w:line="240" w:lineRule="auto"/>
              <w:rPr>
                <w:ins w:id="1277" w:author="DELL" w:date="2022-07-23T02:21:00Z"/>
                <w:rFonts w:ascii="Times New Roman" w:hAnsi="Times New Roman" w:cs="Times New Roman"/>
                <w:sz w:val="24"/>
                <w:szCs w:val="24"/>
              </w:rPr>
            </w:pPr>
            <w:ins w:id="1278" w:author="DELL" w:date="2022-07-23T02:43:00Z">
              <w:r w:rsidRPr="00A76633">
                <w:rPr>
                  <w:rFonts w:ascii="Times New Roman" w:hAnsi="Times New Roman" w:cs="Times New Roman"/>
                  <w:sz w:val="24"/>
                  <w:szCs w:val="24"/>
                </w:rPr>
                <w:t>Reference</w:t>
              </w:r>
            </w:ins>
          </w:p>
        </w:tc>
        <w:tc>
          <w:tcPr>
            <w:tcW w:w="691" w:type="dxa"/>
          </w:tcPr>
          <w:p w14:paraId="0422C172" w14:textId="77777777" w:rsidR="00837772" w:rsidRPr="00A76633" w:rsidRDefault="00837772" w:rsidP="00837772">
            <w:pPr>
              <w:spacing w:after="0" w:line="240" w:lineRule="auto"/>
              <w:rPr>
                <w:ins w:id="1279" w:author="DELL" w:date="2022-07-23T02:21:00Z"/>
                <w:rFonts w:ascii="Times New Roman" w:hAnsi="Times New Roman" w:cs="Times New Roman"/>
                <w:sz w:val="24"/>
                <w:szCs w:val="24"/>
              </w:rPr>
            </w:pPr>
          </w:p>
        </w:tc>
        <w:tc>
          <w:tcPr>
            <w:tcW w:w="1250" w:type="dxa"/>
          </w:tcPr>
          <w:p w14:paraId="4463F6E6" w14:textId="3A300F37" w:rsidR="00837772" w:rsidRPr="00A76633" w:rsidRDefault="00837772" w:rsidP="00837772">
            <w:pPr>
              <w:spacing w:after="0" w:line="240" w:lineRule="auto"/>
              <w:rPr>
                <w:ins w:id="1280" w:author="DELL" w:date="2022-07-23T02:21:00Z"/>
                <w:rFonts w:ascii="Times New Roman" w:hAnsi="Times New Roman" w:cs="Times New Roman"/>
                <w:sz w:val="24"/>
                <w:szCs w:val="24"/>
              </w:rPr>
            </w:pPr>
            <w:ins w:id="1281" w:author="DELL" w:date="2022-07-23T02:43:00Z">
              <w:r w:rsidRPr="00A76633">
                <w:rPr>
                  <w:rFonts w:ascii="Times New Roman" w:hAnsi="Times New Roman" w:cs="Times New Roman"/>
                  <w:sz w:val="24"/>
                  <w:szCs w:val="24"/>
                </w:rPr>
                <w:t>Reference</w:t>
              </w:r>
            </w:ins>
          </w:p>
        </w:tc>
        <w:tc>
          <w:tcPr>
            <w:tcW w:w="764" w:type="dxa"/>
          </w:tcPr>
          <w:p w14:paraId="4A03B025" w14:textId="77777777" w:rsidR="00837772" w:rsidRPr="00A76633" w:rsidRDefault="00837772" w:rsidP="00837772">
            <w:pPr>
              <w:spacing w:after="0" w:line="240" w:lineRule="auto"/>
              <w:rPr>
                <w:ins w:id="1282" w:author="DELL" w:date="2022-07-23T02:21:00Z"/>
                <w:rFonts w:ascii="Times New Roman" w:hAnsi="Times New Roman" w:cs="Times New Roman"/>
                <w:sz w:val="24"/>
                <w:szCs w:val="24"/>
              </w:rPr>
            </w:pPr>
          </w:p>
        </w:tc>
        <w:tc>
          <w:tcPr>
            <w:tcW w:w="1194" w:type="dxa"/>
          </w:tcPr>
          <w:p w14:paraId="0A894613" w14:textId="60C48739" w:rsidR="00837772" w:rsidRPr="00A76633" w:rsidRDefault="00837772" w:rsidP="00837772">
            <w:pPr>
              <w:spacing w:after="0" w:line="240" w:lineRule="auto"/>
              <w:rPr>
                <w:ins w:id="1283" w:author="DELL" w:date="2022-07-23T02:21:00Z"/>
                <w:rFonts w:ascii="Times New Roman" w:hAnsi="Times New Roman" w:cs="Times New Roman"/>
                <w:sz w:val="24"/>
                <w:szCs w:val="24"/>
              </w:rPr>
            </w:pPr>
            <w:ins w:id="1284" w:author="DELL" w:date="2022-07-23T02:43:00Z">
              <w:r w:rsidRPr="00A76633">
                <w:rPr>
                  <w:rFonts w:ascii="Times New Roman" w:hAnsi="Times New Roman" w:cs="Times New Roman"/>
                  <w:sz w:val="24"/>
                  <w:szCs w:val="24"/>
                </w:rPr>
                <w:t>Reference</w:t>
              </w:r>
            </w:ins>
          </w:p>
        </w:tc>
        <w:tc>
          <w:tcPr>
            <w:tcW w:w="764" w:type="dxa"/>
          </w:tcPr>
          <w:p w14:paraId="4F51F715" w14:textId="77777777" w:rsidR="00837772" w:rsidRPr="00A76633" w:rsidRDefault="00837772" w:rsidP="00837772">
            <w:pPr>
              <w:spacing w:after="0" w:line="240" w:lineRule="auto"/>
              <w:rPr>
                <w:ins w:id="1285" w:author="DELL" w:date="2022-07-23T02:21:00Z"/>
                <w:rFonts w:ascii="Times New Roman" w:hAnsi="Times New Roman" w:cs="Times New Roman"/>
                <w:sz w:val="24"/>
                <w:szCs w:val="24"/>
              </w:rPr>
            </w:pPr>
          </w:p>
        </w:tc>
        <w:tc>
          <w:tcPr>
            <w:tcW w:w="1194" w:type="dxa"/>
          </w:tcPr>
          <w:p w14:paraId="1680B29A" w14:textId="6E84722B" w:rsidR="00837772" w:rsidRPr="00A76633" w:rsidRDefault="00837772" w:rsidP="00837772">
            <w:pPr>
              <w:spacing w:after="0" w:line="240" w:lineRule="auto"/>
              <w:rPr>
                <w:ins w:id="1286" w:author="DELL" w:date="2022-07-23T02:21:00Z"/>
                <w:rFonts w:ascii="Times New Roman" w:hAnsi="Times New Roman" w:cs="Times New Roman"/>
                <w:sz w:val="24"/>
                <w:szCs w:val="24"/>
              </w:rPr>
            </w:pPr>
            <w:ins w:id="1287" w:author="DELL" w:date="2022-07-23T02:43:00Z">
              <w:r w:rsidRPr="00A76633">
                <w:rPr>
                  <w:rFonts w:ascii="Times New Roman" w:hAnsi="Times New Roman" w:cs="Times New Roman"/>
                  <w:sz w:val="24"/>
                  <w:szCs w:val="24"/>
                </w:rPr>
                <w:t>Reference</w:t>
              </w:r>
            </w:ins>
          </w:p>
        </w:tc>
        <w:tc>
          <w:tcPr>
            <w:tcW w:w="679" w:type="dxa"/>
          </w:tcPr>
          <w:p w14:paraId="62508CD8" w14:textId="6EF2D1F9" w:rsidR="00837772" w:rsidRPr="00A76633" w:rsidRDefault="00837772" w:rsidP="00837772">
            <w:pPr>
              <w:spacing w:after="0" w:line="240" w:lineRule="auto"/>
              <w:rPr>
                <w:ins w:id="1288" w:author="DELL" w:date="2022-07-23T02:21:00Z"/>
                <w:rFonts w:ascii="Times New Roman" w:hAnsi="Times New Roman" w:cs="Times New Roman"/>
                <w:sz w:val="24"/>
                <w:szCs w:val="24"/>
              </w:rPr>
            </w:pPr>
          </w:p>
        </w:tc>
      </w:tr>
      <w:tr w:rsidR="00A55F34" w:rsidRPr="00A76633" w14:paraId="56F0F552" w14:textId="77777777" w:rsidTr="00837772">
        <w:trPr>
          <w:ins w:id="1289" w:author="DELL" w:date="2022-07-23T02:21:00Z"/>
        </w:trPr>
        <w:tc>
          <w:tcPr>
            <w:tcW w:w="1564" w:type="dxa"/>
          </w:tcPr>
          <w:p w14:paraId="4EF9BAA7" w14:textId="6BE20E81" w:rsidR="00303D5E" w:rsidRPr="00A76633" w:rsidRDefault="00303D5E" w:rsidP="00303D5E">
            <w:pPr>
              <w:spacing w:after="0" w:line="240" w:lineRule="auto"/>
              <w:rPr>
                <w:ins w:id="1290" w:author="DELL" w:date="2022-07-23T02:21:00Z"/>
                <w:rFonts w:ascii="Times New Roman" w:hAnsi="Times New Roman" w:cs="Times New Roman"/>
                <w:sz w:val="24"/>
                <w:szCs w:val="24"/>
              </w:rPr>
            </w:pPr>
            <w:ins w:id="1291" w:author="DELL" w:date="2022-07-23T02:22:00Z">
              <w:r w:rsidRPr="00A76633">
                <w:rPr>
                  <w:rFonts w:ascii="Times New Roman" w:hAnsi="Times New Roman" w:cs="Times New Roman"/>
                  <w:sz w:val="24"/>
                  <w:szCs w:val="24"/>
                </w:rPr>
                <w:t>Covered container</w:t>
              </w:r>
            </w:ins>
          </w:p>
        </w:tc>
        <w:tc>
          <w:tcPr>
            <w:tcW w:w="1250" w:type="dxa"/>
          </w:tcPr>
          <w:p w14:paraId="5D7A7CEC" w14:textId="3976B737" w:rsidR="00303D5E" w:rsidRPr="00A76633" w:rsidRDefault="00303D5E" w:rsidP="00303D5E">
            <w:pPr>
              <w:spacing w:after="0" w:line="240" w:lineRule="auto"/>
              <w:rPr>
                <w:ins w:id="1292" w:author="DELL" w:date="2022-07-23T02:21:00Z"/>
                <w:rFonts w:ascii="Times New Roman" w:hAnsi="Times New Roman" w:cs="Times New Roman"/>
                <w:sz w:val="24"/>
                <w:szCs w:val="24"/>
              </w:rPr>
            </w:pPr>
            <w:ins w:id="1293" w:author="DELL" w:date="2022-07-23T02:43:00Z">
              <w:r>
                <w:rPr>
                  <w:rFonts w:ascii="Times New Roman" w:hAnsi="Times New Roman" w:cs="Times New Roman"/>
                  <w:sz w:val="24"/>
                  <w:szCs w:val="24"/>
                </w:rPr>
                <w:t xml:space="preserve">1.09 (0.52 </w:t>
              </w:r>
            </w:ins>
            <w:ins w:id="1294" w:author="DELL" w:date="2022-07-23T02:44:00Z">
              <w:r>
                <w:rPr>
                  <w:rFonts w:ascii="Times New Roman" w:hAnsi="Times New Roman" w:cs="Times New Roman"/>
                  <w:sz w:val="24"/>
                  <w:szCs w:val="24"/>
                </w:rPr>
                <w:t>–</w:t>
              </w:r>
            </w:ins>
            <w:ins w:id="1295" w:author="DELL" w:date="2022-07-23T02:43:00Z">
              <w:r>
                <w:rPr>
                  <w:rFonts w:ascii="Times New Roman" w:hAnsi="Times New Roman" w:cs="Times New Roman"/>
                  <w:sz w:val="24"/>
                  <w:szCs w:val="24"/>
                </w:rPr>
                <w:t xml:space="preserve"> 2.</w:t>
              </w:r>
            </w:ins>
            <w:ins w:id="1296" w:author="DELL" w:date="2022-07-23T02:44:00Z">
              <w:r>
                <w:rPr>
                  <w:rFonts w:ascii="Times New Roman" w:hAnsi="Times New Roman" w:cs="Times New Roman"/>
                  <w:sz w:val="24"/>
                  <w:szCs w:val="24"/>
                </w:rPr>
                <w:t>28)</w:t>
              </w:r>
            </w:ins>
          </w:p>
        </w:tc>
        <w:tc>
          <w:tcPr>
            <w:tcW w:w="691" w:type="dxa"/>
          </w:tcPr>
          <w:p w14:paraId="3F1744EC" w14:textId="0054D20D" w:rsidR="00303D5E" w:rsidRPr="00A76633" w:rsidRDefault="00303D5E" w:rsidP="00303D5E">
            <w:pPr>
              <w:spacing w:after="0" w:line="240" w:lineRule="auto"/>
              <w:rPr>
                <w:ins w:id="1297" w:author="DELL" w:date="2022-07-23T02:21:00Z"/>
                <w:rFonts w:ascii="Times New Roman" w:hAnsi="Times New Roman" w:cs="Times New Roman"/>
                <w:sz w:val="24"/>
                <w:szCs w:val="24"/>
              </w:rPr>
            </w:pPr>
            <w:ins w:id="1298" w:author="DELL" w:date="2022-07-23T02:44:00Z">
              <w:r>
                <w:rPr>
                  <w:rFonts w:ascii="Times New Roman" w:hAnsi="Times New Roman" w:cs="Times New Roman"/>
                  <w:sz w:val="24"/>
                  <w:szCs w:val="24"/>
                </w:rPr>
                <w:t>0.816</w:t>
              </w:r>
            </w:ins>
          </w:p>
        </w:tc>
        <w:tc>
          <w:tcPr>
            <w:tcW w:w="1250" w:type="dxa"/>
          </w:tcPr>
          <w:p w14:paraId="7ABBEDBE" w14:textId="62327461" w:rsidR="00303D5E" w:rsidRPr="00A76633" w:rsidRDefault="00303D5E" w:rsidP="00303D5E">
            <w:pPr>
              <w:spacing w:after="0" w:line="240" w:lineRule="auto"/>
              <w:rPr>
                <w:ins w:id="1299" w:author="DELL" w:date="2022-07-23T02:21:00Z"/>
                <w:rFonts w:ascii="Times New Roman" w:hAnsi="Times New Roman" w:cs="Times New Roman"/>
                <w:sz w:val="24"/>
                <w:szCs w:val="24"/>
              </w:rPr>
            </w:pPr>
            <w:ins w:id="1300" w:author="DELL" w:date="2022-07-24T00:36:00Z">
              <w:r>
                <w:rPr>
                  <w:rFonts w:ascii="Times New Roman" w:hAnsi="Times New Roman" w:cs="Times New Roman"/>
                  <w:sz w:val="24"/>
                  <w:szCs w:val="24"/>
                </w:rPr>
                <w:t>1.09</w:t>
              </w:r>
              <w:r w:rsidRPr="00F4011D">
                <w:rPr>
                  <w:rFonts w:ascii="Times New Roman" w:hAnsi="Times New Roman" w:cs="Times New Roman"/>
                  <w:sz w:val="24"/>
                  <w:szCs w:val="24"/>
                </w:rPr>
                <w:t xml:space="preserve"> </w:t>
              </w:r>
            </w:ins>
            <w:ins w:id="1301" w:author="DELL" w:date="2022-07-24T00:44:00Z">
              <w:r>
                <w:rPr>
                  <w:rFonts w:ascii="Times New Roman" w:hAnsi="Times New Roman" w:cs="Times New Roman"/>
                  <w:sz w:val="24"/>
                  <w:szCs w:val="24"/>
                </w:rPr>
                <w:t>(</w:t>
              </w:r>
            </w:ins>
            <w:ins w:id="1302" w:author="DELL" w:date="2022-07-24T00:36:00Z">
              <w:r w:rsidRPr="00F4011D">
                <w:rPr>
                  <w:rFonts w:ascii="Times New Roman" w:hAnsi="Times New Roman" w:cs="Times New Roman"/>
                  <w:sz w:val="24"/>
                  <w:szCs w:val="24"/>
                </w:rPr>
                <w:t xml:space="preserve">0.52 </w:t>
              </w:r>
            </w:ins>
            <w:ins w:id="1303" w:author="DELL" w:date="2022-07-24T00:44:00Z">
              <w:r>
                <w:rPr>
                  <w:rFonts w:ascii="Times New Roman" w:hAnsi="Times New Roman" w:cs="Times New Roman"/>
                  <w:sz w:val="24"/>
                  <w:szCs w:val="24"/>
                </w:rPr>
                <w:t>-</w:t>
              </w:r>
            </w:ins>
            <w:ins w:id="1304" w:author="DELL" w:date="2022-07-24T00:36:00Z">
              <w:r w:rsidRPr="00F4011D">
                <w:rPr>
                  <w:rFonts w:ascii="Times New Roman" w:hAnsi="Times New Roman" w:cs="Times New Roman"/>
                  <w:sz w:val="24"/>
                  <w:szCs w:val="24"/>
                </w:rPr>
                <w:t xml:space="preserve"> 2.33</w:t>
              </w:r>
            </w:ins>
            <w:ins w:id="1305" w:author="DELL" w:date="2022-07-24T00:44:00Z">
              <w:r>
                <w:rPr>
                  <w:rFonts w:ascii="Times New Roman" w:hAnsi="Times New Roman" w:cs="Times New Roman"/>
                  <w:sz w:val="24"/>
                  <w:szCs w:val="24"/>
                </w:rPr>
                <w:t>)</w:t>
              </w:r>
            </w:ins>
          </w:p>
        </w:tc>
        <w:tc>
          <w:tcPr>
            <w:tcW w:w="764" w:type="dxa"/>
          </w:tcPr>
          <w:p w14:paraId="169C9454" w14:textId="57B6F8E2" w:rsidR="00303D5E" w:rsidRPr="00A76633" w:rsidRDefault="00A55F34" w:rsidP="00303D5E">
            <w:pPr>
              <w:spacing w:after="0" w:line="240" w:lineRule="auto"/>
              <w:rPr>
                <w:ins w:id="1306" w:author="DELL" w:date="2022-07-23T02:21:00Z"/>
                <w:rFonts w:ascii="Times New Roman" w:hAnsi="Times New Roman" w:cs="Times New Roman"/>
                <w:sz w:val="24"/>
                <w:szCs w:val="24"/>
              </w:rPr>
            </w:pPr>
            <w:ins w:id="1307" w:author="DELL" w:date="2022-07-24T00:31:00Z">
              <w:r>
                <w:rPr>
                  <w:rFonts w:ascii="Times New Roman" w:hAnsi="Times New Roman" w:cs="Times New Roman"/>
                  <w:sz w:val="24"/>
                  <w:szCs w:val="24"/>
                </w:rPr>
                <w:t>0.814</w:t>
              </w:r>
            </w:ins>
          </w:p>
        </w:tc>
        <w:tc>
          <w:tcPr>
            <w:tcW w:w="1194" w:type="dxa"/>
          </w:tcPr>
          <w:p w14:paraId="0FF30933" w14:textId="74B43DB0" w:rsidR="00303D5E" w:rsidRPr="00A76633" w:rsidRDefault="007472B9">
            <w:pPr>
              <w:spacing w:after="0" w:line="240" w:lineRule="auto"/>
              <w:rPr>
                <w:ins w:id="1308" w:author="DELL" w:date="2022-07-23T02:21:00Z"/>
                <w:rFonts w:ascii="Times New Roman" w:hAnsi="Times New Roman" w:cs="Times New Roman"/>
                <w:sz w:val="24"/>
                <w:szCs w:val="24"/>
              </w:rPr>
            </w:pPr>
            <w:ins w:id="1309" w:author="DELL" w:date="2022-07-24T22:56:00Z">
              <w:r>
                <w:rPr>
                  <w:rFonts w:ascii="Times New Roman" w:hAnsi="Times New Roman" w:cs="Times New Roman"/>
                  <w:sz w:val="24"/>
                  <w:szCs w:val="24"/>
                </w:rPr>
                <w:t xml:space="preserve">1.49 </w:t>
              </w:r>
            </w:ins>
            <w:ins w:id="1310" w:author="DELL" w:date="2022-07-24T23:16:00Z">
              <w:r>
                <w:rPr>
                  <w:rFonts w:ascii="Times New Roman" w:hAnsi="Times New Roman" w:cs="Times New Roman"/>
                  <w:sz w:val="24"/>
                  <w:szCs w:val="24"/>
                </w:rPr>
                <w:t>(</w:t>
              </w:r>
            </w:ins>
            <w:ins w:id="1311" w:author="DELL" w:date="2022-07-24T22:56:00Z">
              <w:r w:rsidR="00303D5E" w:rsidRPr="00303D5E">
                <w:rPr>
                  <w:rFonts w:ascii="Times New Roman" w:hAnsi="Times New Roman" w:cs="Times New Roman"/>
                  <w:sz w:val="24"/>
                  <w:szCs w:val="24"/>
                </w:rPr>
                <w:t xml:space="preserve">0.42 </w:t>
              </w:r>
            </w:ins>
            <w:ins w:id="1312" w:author="DELL" w:date="2022-07-24T23:16:00Z">
              <w:r>
                <w:rPr>
                  <w:rFonts w:ascii="Times New Roman" w:hAnsi="Times New Roman" w:cs="Times New Roman"/>
                  <w:sz w:val="24"/>
                  <w:szCs w:val="24"/>
                </w:rPr>
                <w:t>-</w:t>
              </w:r>
            </w:ins>
            <w:ins w:id="1313" w:author="DELL" w:date="2022-07-24T22:56:00Z">
              <w:r w:rsidR="00303D5E" w:rsidRPr="00303D5E">
                <w:rPr>
                  <w:rFonts w:ascii="Times New Roman" w:hAnsi="Times New Roman" w:cs="Times New Roman"/>
                  <w:sz w:val="24"/>
                  <w:szCs w:val="24"/>
                </w:rPr>
                <w:t xml:space="preserve"> 5.36</w:t>
              </w:r>
            </w:ins>
            <w:ins w:id="1314" w:author="DELL" w:date="2022-07-24T23:16:00Z">
              <w:r>
                <w:rPr>
                  <w:rFonts w:ascii="Times New Roman" w:hAnsi="Times New Roman" w:cs="Times New Roman"/>
                  <w:sz w:val="24"/>
                  <w:szCs w:val="24"/>
                </w:rPr>
                <w:t>)</w:t>
              </w:r>
            </w:ins>
          </w:p>
        </w:tc>
        <w:tc>
          <w:tcPr>
            <w:tcW w:w="764" w:type="dxa"/>
          </w:tcPr>
          <w:p w14:paraId="79B4A338" w14:textId="7B7D84A8" w:rsidR="00303D5E" w:rsidRPr="00A76633" w:rsidRDefault="00303D5E" w:rsidP="00303D5E">
            <w:pPr>
              <w:spacing w:after="0" w:line="240" w:lineRule="auto"/>
              <w:rPr>
                <w:ins w:id="1315" w:author="DELL" w:date="2022-07-23T02:21:00Z"/>
                <w:rFonts w:ascii="Times New Roman" w:hAnsi="Times New Roman" w:cs="Times New Roman"/>
                <w:sz w:val="24"/>
                <w:szCs w:val="24"/>
              </w:rPr>
            </w:pPr>
            <w:ins w:id="1316" w:author="DELL" w:date="2022-07-24T22:56:00Z">
              <w:r w:rsidRPr="00303D5E">
                <w:rPr>
                  <w:rFonts w:ascii="Times New Roman" w:hAnsi="Times New Roman" w:cs="Times New Roman"/>
                  <w:sz w:val="24"/>
                  <w:szCs w:val="24"/>
                </w:rPr>
                <w:t>0.537</w:t>
              </w:r>
            </w:ins>
          </w:p>
        </w:tc>
        <w:tc>
          <w:tcPr>
            <w:tcW w:w="1194" w:type="dxa"/>
          </w:tcPr>
          <w:p w14:paraId="21E6964E" w14:textId="18F2F85E" w:rsidR="00303D5E" w:rsidRPr="00A76633" w:rsidRDefault="00C96A2B" w:rsidP="00303D5E">
            <w:pPr>
              <w:spacing w:after="0" w:line="240" w:lineRule="auto"/>
              <w:rPr>
                <w:ins w:id="1317" w:author="DELL" w:date="2022-07-23T02:21:00Z"/>
                <w:rFonts w:ascii="Times New Roman" w:hAnsi="Times New Roman" w:cs="Times New Roman"/>
                <w:sz w:val="24"/>
                <w:szCs w:val="24"/>
              </w:rPr>
            </w:pPr>
            <w:ins w:id="1318" w:author="DELL" w:date="2022-07-24T22:44:00Z">
              <w:r>
                <w:rPr>
                  <w:rFonts w:ascii="Times New Roman" w:hAnsi="Times New Roman" w:cs="Times New Roman"/>
                  <w:sz w:val="24"/>
                  <w:szCs w:val="24"/>
                </w:rPr>
                <w:t xml:space="preserve">1.38 </w:t>
              </w:r>
            </w:ins>
            <w:ins w:id="1319" w:author="DELL" w:date="2022-07-24T23:49:00Z">
              <w:r>
                <w:rPr>
                  <w:rFonts w:ascii="Times New Roman" w:hAnsi="Times New Roman" w:cs="Times New Roman"/>
                  <w:sz w:val="24"/>
                  <w:szCs w:val="24"/>
                </w:rPr>
                <w:t>(</w:t>
              </w:r>
            </w:ins>
            <w:ins w:id="1320" w:author="DELL" w:date="2022-07-24T22:44:00Z">
              <w:r>
                <w:rPr>
                  <w:rFonts w:ascii="Times New Roman" w:hAnsi="Times New Roman" w:cs="Times New Roman"/>
                  <w:sz w:val="24"/>
                  <w:szCs w:val="24"/>
                </w:rPr>
                <w:t xml:space="preserve">0.41 - </w:t>
              </w:r>
              <w:r w:rsidR="00303D5E" w:rsidRPr="00BD35FA">
                <w:rPr>
                  <w:rFonts w:ascii="Times New Roman" w:hAnsi="Times New Roman" w:cs="Times New Roman"/>
                  <w:sz w:val="24"/>
                  <w:szCs w:val="24"/>
                </w:rPr>
                <w:t>4.64</w:t>
              </w:r>
            </w:ins>
            <w:ins w:id="1321" w:author="DELL" w:date="2022-07-24T23:50:00Z">
              <w:r>
                <w:rPr>
                  <w:rFonts w:ascii="Times New Roman" w:hAnsi="Times New Roman" w:cs="Times New Roman"/>
                  <w:sz w:val="24"/>
                  <w:szCs w:val="24"/>
                </w:rPr>
                <w:t>)</w:t>
              </w:r>
            </w:ins>
          </w:p>
        </w:tc>
        <w:tc>
          <w:tcPr>
            <w:tcW w:w="679" w:type="dxa"/>
          </w:tcPr>
          <w:p w14:paraId="2620E4A9" w14:textId="629708B1" w:rsidR="00303D5E" w:rsidRPr="00A76633" w:rsidRDefault="0086046F" w:rsidP="00303D5E">
            <w:pPr>
              <w:spacing w:after="0" w:line="240" w:lineRule="auto"/>
              <w:rPr>
                <w:ins w:id="1322" w:author="DELL" w:date="2022-07-23T02:21:00Z"/>
                <w:rFonts w:ascii="Times New Roman" w:hAnsi="Times New Roman" w:cs="Times New Roman"/>
                <w:sz w:val="24"/>
                <w:szCs w:val="24"/>
              </w:rPr>
            </w:pPr>
            <w:ins w:id="1323" w:author="DELL" w:date="2022-07-24T22:35:00Z">
              <w:r>
                <w:rPr>
                  <w:rFonts w:ascii="Times New Roman" w:hAnsi="Times New Roman" w:cs="Times New Roman"/>
                  <w:sz w:val="24"/>
                  <w:szCs w:val="24"/>
                </w:rPr>
                <w:t>0.599</w:t>
              </w:r>
            </w:ins>
          </w:p>
        </w:tc>
      </w:tr>
      <w:tr w:rsidR="00A55F34" w:rsidRPr="00A76633" w14:paraId="29F5EEA4" w14:textId="77777777" w:rsidTr="00837772">
        <w:trPr>
          <w:ins w:id="1324" w:author="DELL" w:date="2022-07-23T02:21:00Z"/>
        </w:trPr>
        <w:tc>
          <w:tcPr>
            <w:tcW w:w="1564" w:type="dxa"/>
          </w:tcPr>
          <w:p w14:paraId="75002107" w14:textId="5A534A05" w:rsidR="00303D5E" w:rsidRPr="00A76633" w:rsidRDefault="00303D5E" w:rsidP="00303D5E">
            <w:pPr>
              <w:spacing w:after="0" w:line="240" w:lineRule="auto"/>
              <w:rPr>
                <w:ins w:id="1325" w:author="DELL" w:date="2022-07-23T02:21:00Z"/>
                <w:rFonts w:ascii="Times New Roman" w:hAnsi="Times New Roman" w:cs="Times New Roman"/>
                <w:sz w:val="24"/>
                <w:szCs w:val="24"/>
              </w:rPr>
            </w:pPr>
            <w:ins w:id="1326" w:author="DELL" w:date="2022-07-23T02:22:00Z">
              <w:r w:rsidRPr="00A76633">
                <w:rPr>
                  <w:rFonts w:ascii="Times New Roman" w:hAnsi="Times New Roman" w:cs="Times New Roman"/>
                  <w:sz w:val="24"/>
                  <w:szCs w:val="24"/>
                </w:rPr>
                <w:t>Uncovered container</w:t>
              </w:r>
            </w:ins>
          </w:p>
        </w:tc>
        <w:tc>
          <w:tcPr>
            <w:tcW w:w="1250" w:type="dxa"/>
          </w:tcPr>
          <w:p w14:paraId="21000C5F" w14:textId="7B7614E8" w:rsidR="00303D5E" w:rsidRPr="00A76633" w:rsidRDefault="00303D5E" w:rsidP="00303D5E">
            <w:pPr>
              <w:spacing w:after="0" w:line="240" w:lineRule="auto"/>
              <w:rPr>
                <w:ins w:id="1327" w:author="DELL" w:date="2022-07-23T02:21:00Z"/>
                <w:rFonts w:ascii="Times New Roman" w:hAnsi="Times New Roman" w:cs="Times New Roman"/>
                <w:sz w:val="24"/>
                <w:szCs w:val="24"/>
              </w:rPr>
            </w:pPr>
            <w:ins w:id="1328" w:author="DELL" w:date="2022-07-23T02:44:00Z">
              <w:r>
                <w:rPr>
                  <w:rFonts w:ascii="Times New Roman" w:hAnsi="Times New Roman" w:cs="Times New Roman"/>
                  <w:sz w:val="24"/>
                  <w:szCs w:val="24"/>
                </w:rPr>
                <w:t>0.84 (0.38 – 1.88)</w:t>
              </w:r>
            </w:ins>
          </w:p>
        </w:tc>
        <w:tc>
          <w:tcPr>
            <w:tcW w:w="691" w:type="dxa"/>
          </w:tcPr>
          <w:p w14:paraId="19E751AF" w14:textId="3EB57104" w:rsidR="00303D5E" w:rsidRPr="00A76633" w:rsidRDefault="00303D5E" w:rsidP="00303D5E">
            <w:pPr>
              <w:spacing w:after="0" w:line="240" w:lineRule="auto"/>
              <w:rPr>
                <w:ins w:id="1329" w:author="DELL" w:date="2022-07-23T02:21:00Z"/>
                <w:rFonts w:ascii="Times New Roman" w:hAnsi="Times New Roman" w:cs="Times New Roman"/>
                <w:sz w:val="24"/>
                <w:szCs w:val="24"/>
              </w:rPr>
            </w:pPr>
            <w:ins w:id="1330" w:author="DELL" w:date="2022-07-23T02:44:00Z">
              <w:r>
                <w:rPr>
                  <w:rFonts w:ascii="Times New Roman" w:hAnsi="Times New Roman" w:cs="Times New Roman"/>
                  <w:sz w:val="24"/>
                  <w:szCs w:val="24"/>
                </w:rPr>
                <w:t>0.673</w:t>
              </w:r>
            </w:ins>
          </w:p>
        </w:tc>
        <w:tc>
          <w:tcPr>
            <w:tcW w:w="1250" w:type="dxa"/>
          </w:tcPr>
          <w:p w14:paraId="5A3570C1" w14:textId="2B0773EF" w:rsidR="00303D5E" w:rsidRPr="00A76633" w:rsidRDefault="00303D5E" w:rsidP="00303D5E">
            <w:pPr>
              <w:spacing w:after="0" w:line="240" w:lineRule="auto"/>
              <w:rPr>
                <w:ins w:id="1331" w:author="DELL" w:date="2022-07-23T02:21:00Z"/>
                <w:rFonts w:ascii="Times New Roman" w:hAnsi="Times New Roman" w:cs="Times New Roman"/>
                <w:sz w:val="24"/>
                <w:szCs w:val="24"/>
              </w:rPr>
            </w:pPr>
            <w:ins w:id="1332" w:author="DELL" w:date="2022-07-24T00:36:00Z">
              <w:r>
                <w:rPr>
                  <w:rFonts w:ascii="Times New Roman" w:hAnsi="Times New Roman" w:cs="Times New Roman"/>
                  <w:sz w:val="24"/>
                  <w:szCs w:val="24"/>
                </w:rPr>
                <w:t>0.92</w:t>
              </w:r>
              <w:r w:rsidRPr="00F4011D">
                <w:rPr>
                  <w:rFonts w:ascii="Times New Roman" w:hAnsi="Times New Roman" w:cs="Times New Roman"/>
                  <w:sz w:val="24"/>
                  <w:szCs w:val="24"/>
                </w:rPr>
                <w:t xml:space="preserve"> </w:t>
              </w:r>
            </w:ins>
            <w:ins w:id="1333" w:author="DELL" w:date="2022-07-24T00:44:00Z">
              <w:r>
                <w:rPr>
                  <w:rFonts w:ascii="Times New Roman" w:hAnsi="Times New Roman" w:cs="Times New Roman"/>
                  <w:sz w:val="24"/>
                  <w:szCs w:val="24"/>
                </w:rPr>
                <w:t>(</w:t>
              </w:r>
            </w:ins>
            <w:ins w:id="1334" w:author="DELL" w:date="2022-07-24T00:36:00Z">
              <w:r w:rsidRPr="00F4011D">
                <w:rPr>
                  <w:rFonts w:ascii="Times New Roman" w:hAnsi="Times New Roman" w:cs="Times New Roman"/>
                  <w:sz w:val="24"/>
                  <w:szCs w:val="24"/>
                </w:rPr>
                <w:t>0.40</w:t>
              </w:r>
            </w:ins>
            <w:ins w:id="1335" w:author="DELL" w:date="2022-07-24T00:44:00Z">
              <w:r>
                <w:rPr>
                  <w:rFonts w:ascii="Times New Roman" w:hAnsi="Times New Roman" w:cs="Times New Roman"/>
                  <w:sz w:val="24"/>
                  <w:szCs w:val="24"/>
                </w:rPr>
                <w:t xml:space="preserve"> -</w:t>
              </w:r>
            </w:ins>
            <w:ins w:id="1336" w:author="DELL" w:date="2022-07-24T00:36:00Z">
              <w:r w:rsidRPr="00F4011D">
                <w:rPr>
                  <w:rFonts w:ascii="Times New Roman" w:hAnsi="Times New Roman" w:cs="Times New Roman"/>
                  <w:sz w:val="24"/>
                  <w:szCs w:val="24"/>
                </w:rPr>
                <w:t xml:space="preserve"> 2.10</w:t>
              </w:r>
            </w:ins>
            <w:ins w:id="1337" w:author="DELL" w:date="2022-07-24T00:44:00Z">
              <w:r>
                <w:rPr>
                  <w:rFonts w:ascii="Times New Roman" w:hAnsi="Times New Roman" w:cs="Times New Roman"/>
                  <w:sz w:val="24"/>
                  <w:szCs w:val="24"/>
                </w:rPr>
                <w:t>)</w:t>
              </w:r>
            </w:ins>
          </w:p>
        </w:tc>
        <w:tc>
          <w:tcPr>
            <w:tcW w:w="764" w:type="dxa"/>
          </w:tcPr>
          <w:p w14:paraId="4F336F35" w14:textId="431F8852" w:rsidR="00303D5E" w:rsidRPr="00A76633" w:rsidRDefault="00A55F34" w:rsidP="00303D5E">
            <w:pPr>
              <w:spacing w:after="0" w:line="240" w:lineRule="auto"/>
              <w:rPr>
                <w:ins w:id="1338" w:author="DELL" w:date="2022-07-23T02:21:00Z"/>
                <w:rFonts w:ascii="Times New Roman" w:hAnsi="Times New Roman" w:cs="Times New Roman"/>
                <w:sz w:val="24"/>
                <w:szCs w:val="24"/>
              </w:rPr>
            </w:pPr>
            <w:ins w:id="1339" w:author="DELL" w:date="2022-07-24T00:31:00Z">
              <w:r>
                <w:rPr>
                  <w:rFonts w:ascii="Times New Roman" w:hAnsi="Times New Roman" w:cs="Times New Roman"/>
                  <w:sz w:val="24"/>
                  <w:szCs w:val="24"/>
                </w:rPr>
                <w:t>0.837</w:t>
              </w:r>
            </w:ins>
          </w:p>
        </w:tc>
        <w:tc>
          <w:tcPr>
            <w:tcW w:w="1194" w:type="dxa"/>
          </w:tcPr>
          <w:p w14:paraId="033E2EF5" w14:textId="2F042FE5" w:rsidR="00303D5E" w:rsidRPr="00A76633" w:rsidRDefault="007472B9">
            <w:pPr>
              <w:spacing w:after="0" w:line="240" w:lineRule="auto"/>
              <w:rPr>
                <w:ins w:id="1340" w:author="DELL" w:date="2022-07-23T02:21:00Z"/>
                <w:rFonts w:ascii="Times New Roman" w:hAnsi="Times New Roman" w:cs="Times New Roman"/>
                <w:sz w:val="24"/>
                <w:szCs w:val="24"/>
              </w:rPr>
            </w:pPr>
            <w:ins w:id="1341" w:author="DELL" w:date="2022-07-24T22:56:00Z">
              <w:r>
                <w:rPr>
                  <w:rFonts w:ascii="Times New Roman" w:hAnsi="Times New Roman" w:cs="Times New Roman"/>
                  <w:sz w:val="24"/>
                  <w:szCs w:val="24"/>
                </w:rPr>
                <w:t xml:space="preserve">1.42 </w:t>
              </w:r>
            </w:ins>
            <w:ins w:id="1342" w:author="DELL" w:date="2022-07-24T23:16:00Z">
              <w:r>
                <w:rPr>
                  <w:rFonts w:ascii="Times New Roman" w:hAnsi="Times New Roman" w:cs="Times New Roman"/>
                  <w:sz w:val="24"/>
                  <w:szCs w:val="24"/>
                </w:rPr>
                <w:t>(</w:t>
              </w:r>
            </w:ins>
            <w:ins w:id="1343" w:author="DELL" w:date="2022-07-24T22:56:00Z">
              <w:r w:rsidR="00303D5E" w:rsidRPr="00303D5E">
                <w:rPr>
                  <w:rFonts w:ascii="Times New Roman" w:hAnsi="Times New Roman" w:cs="Times New Roman"/>
                  <w:sz w:val="24"/>
                  <w:szCs w:val="24"/>
                </w:rPr>
                <w:t xml:space="preserve">0.39 </w:t>
              </w:r>
            </w:ins>
            <w:ins w:id="1344" w:author="DELL" w:date="2022-07-24T23:16:00Z">
              <w:r>
                <w:rPr>
                  <w:rFonts w:ascii="Times New Roman" w:hAnsi="Times New Roman" w:cs="Times New Roman"/>
                  <w:sz w:val="24"/>
                  <w:szCs w:val="24"/>
                </w:rPr>
                <w:t>-</w:t>
              </w:r>
            </w:ins>
            <w:ins w:id="1345" w:author="DELL" w:date="2022-07-24T22:56:00Z">
              <w:r w:rsidR="00303D5E" w:rsidRPr="00303D5E">
                <w:rPr>
                  <w:rFonts w:ascii="Times New Roman" w:hAnsi="Times New Roman" w:cs="Times New Roman"/>
                  <w:sz w:val="24"/>
                  <w:szCs w:val="24"/>
                </w:rPr>
                <w:t xml:space="preserve"> 5.22</w:t>
              </w:r>
            </w:ins>
            <w:ins w:id="1346" w:author="DELL" w:date="2022-07-24T23:16:00Z">
              <w:r>
                <w:rPr>
                  <w:rFonts w:ascii="Times New Roman" w:hAnsi="Times New Roman" w:cs="Times New Roman"/>
                  <w:sz w:val="24"/>
                  <w:szCs w:val="24"/>
                </w:rPr>
                <w:t>)</w:t>
              </w:r>
            </w:ins>
          </w:p>
        </w:tc>
        <w:tc>
          <w:tcPr>
            <w:tcW w:w="764" w:type="dxa"/>
          </w:tcPr>
          <w:p w14:paraId="039C134C" w14:textId="1957231C" w:rsidR="00303D5E" w:rsidRPr="00A76633" w:rsidRDefault="00303D5E" w:rsidP="00303D5E">
            <w:pPr>
              <w:spacing w:after="0" w:line="240" w:lineRule="auto"/>
              <w:rPr>
                <w:ins w:id="1347" w:author="DELL" w:date="2022-07-23T02:21:00Z"/>
                <w:rFonts w:ascii="Times New Roman" w:hAnsi="Times New Roman" w:cs="Times New Roman"/>
                <w:sz w:val="24"/>
                <w:szCs w:val="24"/>
              </w:rPr>
            </w:pPr>
            <w:ins w:id="1348" w:author="DELL" w:date="2022-07-24T22:56:00Z">
              <w:r w:rsidRPr="00303D5E">
                <w:rPr>
                  <w:rFonts w:ascii="Times New Roman" w:hAnsi="Times New Roman" w:cs="Times New Roman"/>
                  <w:sz w:val="24"/>
                  <w:szCs w:val="24"/>
                </w:rPr>
                <w:t xml:space="preserve">0.597  </w:t>
              </w:r>
            </w:ins>
          </w:p>
        </w:tc>
        <w:tc>
          <w:tcPr>
            <w:tcW w:w="1194" w:type="dxa"/>
          </w:tcPr>
          <w:p w14:paraId="159CF71F" w14:textId="69FF4AFA" w:rsidR="00303D5E" w:rsidRPr="00A76633" w:rsidRDefault="00303D5E">
            <w:pPr>
              <w:spacing w:after="0" w:line="240" w:lineRule="auto"/>
              <w:rPr>
                <w:ins w:id="1349" w:author="DELL" w:date="2022-07-23T02:21:00Z"/>
                <w:rFonts w:ascii="Times New Roman" w:hAnsi="Times New Roman" w:cs="Times New Roman"/>
                <w:sz w:val="24"/>
                <w:szCs w:val="24"/>
              </w:rPr>
            </w:pPr>
            <w:ins w:id="1350" w:author="DELL" w:date="2022-07-24T22:45:00Z">
              <w:r w:rsidRPr="00BD35FA">
                <w:rPr>
                  <w:rFonts w:ascii="Times New Roman" w:hAnsi="Times New Roman" w:cs="Times New Roman"/>
                  <w:sz w:val="24"/>
                  <w:szCs w:val="24"/>
                </w:rPr>
                <w:t>1.3</w:t>
              </w:r>
              <w:r w:rsidR="00C96A2B">
                <w:rPr>
                  <w:rFonts w:ascii="Times New Roman" w:hAnsi="Times New Roman" w:cs="Times New Roman"/>
                  <w:sz w:val="24"/>
                  <w:szCs w:val="24"/>
                </w:rPr>
                <w:t xml:space="preserve">8 </w:t>
              </w:r>
            </w:ins>
            <w:ins w:id="1351" w:author="DELL" w:date="2022-07-24T23:48:00Z">
              <w:r w:rsidR="00C96A2B">
                <w:rPr>
                  <w:rFonts w:ascii="Times New Roman" w:hAnsi="Times New Roman" w:cs="Times New Roman"/>
                  <w:sz w:val="24"/>
                  <w:szCs w:val="24"/>
                </w:rPr>
                <w:t>(</w:t>
              </w:r>
            </w:ins>
            <w:ins w:id="1352" w:author="DELL" w:date="2022-07-24T22:45:00Z">
              <w:r w:rsidRPr="00BD35FA">
                <w:rPr>
                  <w:rFonts w:ascii="Times New Roman" w:hAnsi="Times New Roman" w:cs="Times New Roman"/>
                  <w:sz w:val="24"/>
                  <w:szCs w:val="24"/>
                </w:rPr>
                <w:t xml:space="preserve">0.36 </w:t>
              </w:r>
            </w:ins>
            <w:ins w:id="1353" w:author="DELL" w:date="2022-07-24T23:48:00Z">
              <w:r w:rsidR="00C96A2B">
                <w:rPr>
                  <w:rFonts w:ascii="Times New Roman" w:hAnsi="Times New Roman" w:cs="Times New Roman"/>
                  <w:sz w:val="24"/>
                  <w:szCs w:val="24"/>
                </w:rPr>
                <w:t xml:space="preserve">- </w:t>
              </w:r>
            </w:ins>
            <w:ins w:id="1354" w:author="DELL" w:date="2022-07-24T22:45:00Z">
              <w:r w:rsidRPr="00BD35FA">
                <w:rPr>
                  <w:rFonts w:ascii="Times New Roman" w:hAnsi="Times New Roman" w:cs="Times New Roman"/>
                  <w:sz w:val="24"/>
                  <w:szCs w:val="24"/>
                </w:rPr>
                <w:t>5.30</w:t>
              </w:r>
            </w:ins>
            <w:ins w:id="1355" w:author="DELL" w:date="2022-07-24T23:48:00Z">
              <w:r w:rsidR="00C96A2B">
                <w:rPr>
                  <w:rFonts w:ascii="Times New Roman" w:hAnsi="Times New Roman" w:cs="Times New Roman"/>
                  <w:sz w:val="24"/>
                  <w:szCs w:val="24"/>
                </w:rPr>
                <w:t>)</w:t>
              </w:r>
            </w:ins>
          </w:p>
        </w:tc>
        <w:tc>
          <w:tcPr>
            <w:tcW w:w="679" w:type="dxa"/>
          </w:tcPr>
          <w:p w14:paraId="41C126AF" w14:textId="363F2F29" w:rsidR="00303D5E" w:rsidRPr="00A76633" w:rsidRDefault="0086046F" w:rsidP="00303D5E">
            <w:pPr>
              <w:spacing w:after="0" w:line="240" w:lineRule="auto"/>
              <w:rPr>
                <w:ins w:id="1356" w:author="DELL" w:date="2022-07-23T02:21:00Z"/>
                <w:rFonts w:ascii="Times New Roman" w:hAnsi="Times New Roman" w:cs="Times New Roman"/>
                <w:sz w:val="24"/>
                <w:szCs w:val="24"/>
              </w:rPr>
            </w:pPr>
            <w:ins w:id="1357" w:author="DELL" w:date="2022-07-24T22:36:00Z">
              <w:r>
                <w:rPr>
                  <w:rFonts w:ascii="Times New Roman" w:hAnsi="Times New Roman" w:cs="Times New Roman"/>
                  <w:sz w:val="24"/>
                  <w:szCs w:val="24"/>
                </w:rPr>
                <w:t>0.643</w:t>
              </w:r>
            </w:ins>
          </w:p>
        </w:tc>
      </w:tr>
      <w:tr w:rsidR="00A55F34" w:rsidRPr="00A76633" w14:paraId="495D54A9" w14:textId="77777777" w:rsidTr="00837772">
        <w:trPr>
          <w:ins w:id="1358" w:author="DELL" w:date="2022-07-23T02:21:00Z"/>
        </w:trPr>
        <w:tc>
          <w:tcPr>
            <w:tcW w:w="1564" w:type="dxa"/>
          </w:tcPr>
          <w:p w14:paraId="5AD0CA51" w14:textId="484B9608" w:rsidR="00303D5E" w:rsidRPr="00A76633" w:rsidRDefault="00303D5E" w:rsidP="00303D5E">
            <w:pPr>
              <w:spacing w:after="0" w:line="240" w:lineRule="auto"/>
              <w:rPr>
                <w:ins w:id="1359" w:author="DELL" w:date="2022-07-23T02:21:00Z"/>
                <w:rFonts w:ascii="Times New Roman" w:hAnsi="Times New Roman" w:cs="Times New Roman"/>
                <w:sz w:val="24"/>
                <w:szCs w:val="24"/>
              </w:rPr>
            </w:pPr>
            <w:ins w:id="1360" w:author="DELL" w:date="2022-07-23T02:22:00Z">
              <w:r w:rsidRPr="00A76633">
                <w:rPr>
                  <w:rFonts w:ascii="Times New Roman" w:hAnsi="Times New Roman" w:cs="Times New Roman"/>
                  <w:sz w:val="24"/>
                  <w:szCs w:val="24"/>
                </w:rPr>
                <w:t>Source water E. coli concentration</w:t>
              </w:r>
            </w:ins>
          </w:p>
        </w:tc>
        <w:tc>
          <w:tcPr>
            <w:tcW w:w="1250" w:type="dxa"/>
          </w:tcPr>
          <w:p w14:paraId="16EE5CDF" w14:textId="77777777" w:rsidR="00303D5E" w:rsidRPr="00A76633" w:rsidRDefault="00303D5E" w:rsidP="00303D5E">
            <w:pPr>
              <w:spacing w:after="0" w:line="240" w:lineRule="auto"/>
              <w:rPr>
                <w:ins w:id="1361" w:author="DELL" w:date="2022-07-23T02:21:00Z"/>
                <w:rFonts w:ascii="Times New Roman" w:hAnsi="Times New Roman" w:cs="Times New Roman"/>
                <w:sz w:val="24"/>
                <w:szCs w:val="24"/>
              </w:rPr>
            </w:pPr>
          </w:p>
        </w:tc>
        <w:tc>
          <w:tcPr>
            <w:tcW w:w="691" w:type="dxa"/>
          </w:tcPr>
          <w:p w14:paraId="516D8983" w14:textId="77777777" w:rsidR="00303D5E" w:rsidRPr="00A76633" w:rsidRDefault="00303D5E" w:rsidP="00303D5E">
            <w:pPr>
              <w:spacing w:after="0" w:line="240" w:lineRule="auto"/>
              <w:rPr>
                <w:ins w:id="1362" w:author="DELL" w:date="2022-07-23T02:21:00Z"/>
                <w:rFonts w:ascii="Times New Roman" w:hAnsi="Times New Roman" w:cs="Times New Roman"/>
                <w:sz w:val="24"/>
                <w:szCs w:val="24"/>
              </w:rPr>
            </w:pPr>
          </w:p>
        </w:tc>
        <w:tc>
          <w:tcPr>
            <w:tcW w:w="1250" w:type="dxa"/>
          </w:tcPr>
          <w:p w14:paraId="724150C3" w14:textId="77777777" w:rsidR="00303D5E" w:rsidRPr="00A76633" w:rsidRDefault="00303D5E" w:rsidP="00303D5E">
            <w:pPr>
              <w:spacing w:after="0" w:line="240" w:lineRule="auto"/>
              <w:rPr>
                <w:ins w:id="1363" w:author="DELL" w:date="2022-07-23T02:21:00Z"/>
                <w:rFonts w:ascii="Times New Roman" w:hAnsi="Times New Roman" w:cs="Times New Roman"/>
                <w:sz w:val="24"/>
                <w:szCs w:val="24"/>
              </w:rPr>
            </w:pPr>
          </w:p>
        </w:tc>
        <w:tc>
          <w:tcPr>
            <w:tcW w:w="764" w:type="dxa"/>
          </w:tcPr>
          <w:p w14:paraId="4EC43170" w14:textId="77777777" w:rsidR="00303D5E" w:rsidRPr="00A76633" w:rsidRDefault="00303D5E" w:rsidP="00303D5E">
            <w:pPr>
              <w:spacing w:after="0" w:line="240" w:lineRule="auto"/>
              <w:rPr>
                <w:ins w:id="1364" w:author="DELL" w:date="2022-07-23T02:21:00Z"/>
                <w:rFonts w:ascii="Times New Roman" w:hAnsi="Times New Roman" w:cs="Times New Roman"/>
                <w:sz w:val="24"/>
                <w:szCs w:val="24"/>
              </w:rPr>
            </w:pPr>
          </w:p>
        </w:tc>
        <w:tc>
          <w:tcPr>
            <w:tcW w:w="1194" w:type="dxa"/>
          </w:tcPr>
          <w:p w14:paraId="57A98568" w14:textId="77777777" w:rsidR="00303D5E" w:rsidRPr="00A76633" w:rsidRDefault="00303D5E" w:rsidP="00303D5E">
            <w:pPr>
              <w:spacing w:after="0" w:line="240" w:lineRule="auto"/>
              <w:rPr>
                <w:ins w:id="1365" w:author="DELL" w:date="2022-07-23T02:21:00Z"/>
                <w:rFonts w:ascii="Times New Roman" w:hAnsi="Times New Roman" w:cs="Times New Roman"/>
                <w:sz w:val="24"/>
                <w:szCs w:val="24"/>
              </w:rPr>
            </w:pPr>
          </w:p>
        </w:tc>
        <w:tc>
          <w:tcPr>
            <w:tcW w:w="764" w:type="dxa"/>
          </w:tcPr>
          <w:p w14:paraId="1D6FB9F4" w14:textId="77777777" w:rsidR="00303D5E" w:rsidRPr="00A76633" w:rsidRDefault="00303D5E" w:rsidP="00303D5E">
            <w:pPr>
              <w:spacing w:after="0" w:line="240" w:lineRule="auto"/>
              <w:rPr>
                <w:ins w:id="1366" w:author="DELL" w:date="2022-07-23T02:21:00Z"/>
                <w:rFonts w:ascii="Times New Roman" w:hAnsi="Times New Roman" w:cs="Times New Roman"/>
                <w:sz w:val="24"/>
                <w:szCs w:val="24"/>
              </w:rPr>
            </w:pPr>
          </w:p>
        </w:tc>
        <w:tc>
          <w:tcPr>
            <w:tcW w:w="1194" w:type="dxa"/>
          </w:tcPr>
          <w:p w14:paraId="623D90F1" w14:textId="77777777" w:rsidR="00303D5E" w:rsidRPr="00A76633" w:rsidRDefault="00303D5E" w:rsidP="00303D5E">
            <w:pPr>
              <w:spacing w:after="0" w:line="240" w:lineRule="auto"/>
              <w:rPr>
                <w:ins w:id="1367" w:author="DELL" w:date="2022-07-23T02:21:00Z"/>
                <w:rFonts w:ascii="Times New Roman" w:hAnsi="Times New Roman" w:cs="Times New Roman"/>
                <w:sz w:val="24"/>
                <w:szCs w:val="24"/>
              </w:rPr>
            </w:pPr>
          </w:p>
        </w:tc>
        <w:tc>
          <w:tcPr>
            <w:tcW w:w="679" w:type="dxa"/>
          </w:tcPr>
          <w:p w14:paraId="6EEE5C71" w14:textId="075C1FD3" w:rsidR="00303D5E" w:rsidRPr="00A76633" w:rsidRDefault="00303D5E" w:rsidP="00303D5E">
            <w:pPr>
              <w:spacing w:after="0" w:line="240" w:lineRule="auto"/>
              <w:rPr>
                <w:ins w:id="1368" w:author="DELL" w:date="2022-07-23T02:21:00Z"/>
                <w:rFonts w:ascii="Times New Roman" w:hAnsi="Times New Roman" w:cs="Times New Roman"/>
                <w:sz w:val="24"/>
                <w:szCs w:val="24"/>
              </w:rPr>
            </w:pPr>
          </w:p>
        </w:tc>
      </w:tr>
      <w:tr w:rsidR="00A55F34" w:rsidRPr="00A76633" w14:paraId="266B733C" w14:textId="77777777" w:rsidTr="00837772">
        <w:trPr>
          <w:ins w:id="1369" w:author="DELL" w:date="2022-07-23T02:21:00Z"/>
        </w:trPr>
        <w:tc>
          <w:tcPr>
            <w:tcW w:w="1564" w:type="dxa"/>
          </w:tcPr>
          <w:p w14:paraId="1C85A9BE" w14:textId="16C7802F" w:rsidR="00303D5E" w:rsidRPr="00A76633" w:rsidRDefault="00303D5E" w:rsidP="00303D5E">
            <w:pPr>
              <w:spacing w:after="0" w:line="240" w:lineRule="auto"/>
              <w:rPr>
                <w:ins w:id="1370" w:author="DELL" w:date="2022-07-23T02:21:00Z"/>
                <w:rFonts w:ascii="Times New Roman" w:hAnsi="Times New Roman" w:cs="Times New Roman"/>
                <w:sz w:val="24"/>
                <w:szCs w:val="24"/>
              </w:rPr>
            </w:pPr>
            <w:ins w:id="1371" w:author="DELL" w:date="2022-07-23T02:22:00Z">
              <w:r w:rsidRPr="00A76633">
                <w:rPr>
                  <w:rFonts w:ascii="Times New Roman" w:hAnsi="Times New Roman" w:cs="Times New Roman"/>
                  <w:sz w:val="24"/>
                  <w:szCs w:val="24"/>
                </w:rPr>
                <w:t>Low</w:t>
              </w:r>
            </w:ins>
          </w:p>
        </w:tc>
        <w:tc>
          <w:tcPr>
            <w:tcW w:w="1250" w:type="dxa"/>
          </w:tcPr>
          <w:p w14:paraId="4ECDA967" w14:textId="493777C5" w:rsidR="00303D5E" w:rsidRPr="00A76633" w:rsidRDefault="00303D5E" w:rsidP="00303D5E">
            <w:pPr>
              <w:spacing w:after="0" w:line="240" w:lineRule="auto"/>
              <w:rPr>
                <w:ins w:id="1372" w:author="DELL" w:date="2022-07-23T02:21:00Z"/>
                <w:rFonts w:ascii="Times New Roman" w:hAnsi="Times New Roman" w:cs="Times New Roman"/>
                <w:sz w:val="24"/>
                <w:szCs w:val="24"/>
              </w:rPr>
            </w:pPr>
            <w:ins w:id="1373" w:author="DELL" w:date="2022-07-23T02:38:00Z">
              <w:r w:rsidRPr="00A76633">
                <w:rPr>
                  <w:rFonts w:ascii="Times New Roman" w:hAnsi="Times New Roman" w:cs="Times New Roman"/>
                  <w:sz w:val="24"/>
                  <w:szCs w:val="24"/>
                </w:rPr>
                <w:t>Reference</w:t>
              </w:r>
            </w:ins>
          </w:p>
        </w:tc>
        <w:tc>
          <w:tcPr>
            <w:tcW w:w="691" w:type="dxa"/>
          </w:tcPr>
          <w:p w14:paraId="42E8A3EB" w14:textId="77777777" w:rsidR="00303D5E" w:rsidRPr="00A76633" w:rsidRDefault="00303D5E" w:rsidP="00303D5E">
            <w:pPr>
              <w:spacing w:after="0" w:line="240" w:lineRule="auto"/>
              <w:rPr>
                <w:ins w:id="1374" w:author="DELL" w:date="2022-07-23T02:21:00Z"/>
                <w:rFonts w:ascii="Times New Roman" w:hAnsi="Times New Roman" w:cs="Times New Roman"/>
                <w:sz w:val="24"/>
                <w:szCs w:val="24"/>
              </w:rPr>
            </w:pPr>
          </w:p>
        </w:tc>
        <w:tc>
          <w:tcPr>
            <w:tcW w:w="1250" w:type="dxa"/>
          </w:tcPr>
          <w:p w14:paraId="71E53D7E" w14:textId="6FFAAE1C" w:rsidR="00303D5E" w:rsidRPr="00A76633" w:rsidRDefault="00303D5E" w:rsidP="00303D5E">
            <w:pPr>
              <w:spacing w:after="0" w:line="240" w:lineRule="auto"/>
              <w:rPr>
                <w:ins w:id="1375" w:author="DELL" w:date="2022-07-23T02:21:00Z"/>
                <w:rFonts w:ascii="Times New Roman" w:hAnsi="Times New Roman" w:cs="Times New Roman"/>
                <w:sz w:val="24"/>
                <w:szCs w:val="24"/>
              </w:rPr>
            </w:pPr>
            <w:ins w:id="1376" w:author="DELL" w:date="2022-07-23T02:38:00Z">
              <w:r w:rsidRPr="00A76633">
                <w:rPr>
                  <w:rFonts w:ascii="Times New Roman" w:hAnsi="Times New Roman" w:cs="Times New Roman"/>
                  <w:sz w:val="24"/>
                  <w:szCs w:val="24"/>
                </w:rPr>
                <w:t>Reference</w:t>
              </w:r>
            </w:ins>
          </w:p>
        </w:tc>
        <w:tc>
          <w:tcPr>
            <w:tcW w:w="764" w:type="dxa"/>
          </w:tcPr>
          <w:p w14:paraId="027503C9" w14:textId="77777777" w:rsidR="00303D5E" w:rsidRPr="00A76633" w:rsidRDefault="00303D5E" w:rsidP="00303D5E">
            <w:pPr>
              <w:spacing w:after="0" w:line="240" w:lineRule="auto"/>
              <w:rPr>
                <w:ins w:id="1377" w:author="DELL" w:date="2022-07-23T02:21:00Z"/>
                <w:rFonts w:ascii="Times New Roman" w:hAnsi="Times New Roman" w:cs="Times New Roman"/>
                <w:sz w:val="24"/>
                <w:szCs w:val="24"/>
              </w:rPr>
            </w:pPr>
          </w:p>
        </w:tc>
        <w:tc>
          <w:tcPr>
            <w:tcW w:w="1194" w:type="dxa"/>
          </w:tcPr>
          <w:p w14:paraId="5E1EF6FB" w14:textId="7EF65770" w:rsidR="00303D5E" w:rsidRPr="00A76633" w:rsidRDefault="00303D5E" w:rsidP="00303D5E">
            <w:pPr>
              <w:spacing w:after="0" w:line="240" w:lineRule="auto"/>
              <w:rPr>
                <w:ins w:id="1378" w:author="DELL" w:date="2022-07-23T02:21:00Z"/>
                <w:rFonts w:ascii="Times New Roman" w:hAnsi="Times New Roman" w:cs="Times New Roman"/>
                <w:sz w:val="24"/>
                <w:szCs w:val="24"/>
              </w:rPr>
            </w:pPr>
            <w:ins w:id="1379" w:author="DELL" w:date="2022-07-23T02:38:00Z">
              <w:r w:rsidRPr="00A76633">
                <w:rPr>
                  <w:rFonts w:ascii="Times New Roman" w:hAnsi="Times New Roman" w:cs="Times New Roman"/>
                  <w:sz w:val="24"/>
                  <w:szCs w:val="24"/>
                </w:rPr>
                <w:t>Reference</w:t>
              </w:r>
            </w:ins>
          </w:p>
        </w:tc>
        <w:tc>
          <w:tcPr>
            <w:tcW w:w="764" w:type="dxa"/>
          </w:tcPr>
          <w:p w14:paraId="64F5E788" w14:textId="77777777" w:rsidR="00303D5E" w:rsidRPr="00A76633" w:rsidRDefault="00303D5E" w:rsidP="00303D5E">
            <w:pPr>
              <w:spacing w:after="0" w:line="240" w:lineRule="auto"/>
              <w:rPr>
                <w:ins w:id="1380" w:author="DELL" w:date="2022-07-23T02:21:00Z"/>
                <w:rFonts w:ascii="Times New Roman" w:hAnsi="Times New Roman" w:cs="Times New Roman"/>
                <w:sz w:val="24"/>
                <w:szCs w:val="24"/>
              </w:rPr>
            </w:pPr>
          </w:p>
        </w:tc>
        <w:tc>
          <w:tcPr>
            <w:tcW w:w="1194" w:type="dxa"/>
          </w:tcPr>
          <w:p w14:paraId="48C02FE9" w14:textId="4B8559D9" w:rsidR="00303D5E" w:rsidRPr="00A76633" w:rsidRDefault="00303D5E" w:rsidP="00303D5E">
            <w:pPr>
              <w:spacing w:after="0" w:line="240" w:lineRule="auto"/>
              <w:rPr>
                <w:ins w:id="1381" w:author="DELL" w:date="2022-07-23T02:21:00Z"/>
                <w:rFonts w:ascii="Times New Roman" w:hAnsi="Times New Roman" w:cs="Times New Roman"/>
                <w:sz w:val="24"/>
                <w:szCs w:val="24"/>
              </w:rPr>
            </w:pPr>
            <w:ins w:id="1382" w:author="DELL" w:date="2022-07-23T02:38:00Z">
              <w:r w:rsidRPr="00A76633">
                <w:rPr>
                  <w:rFonts w:ascii="Times New Roman" w:hAnsi="Times New Roman" w:cs="Times New Roman"/>
                  <w:sz w:val="24"/>
                  <w:szCs w:val="24"/>
                </w:rPr>
                <w:t>Reference</w:t>
              </w:r>
            </w:ins>
          </w:p>
        </w:tc>
        <w:tc>
          <w:tcPr>
            <w:tcW w:w="679" w:type="dxa"/>
          </w:tcPr>
          <w:p w14:paraId="0FFADFE1" w14:textId="3278940C" w:rsidR="00303D5E" w:rsidRPr="00A76633" w:rsidRDefault="00303D5E" w:rsidP="00303D5E">
            <w:pPr>
              <w:spacing w:after="0" w:line="240" w:lineRule="auto"/>
              <w:rPr>
                <w:ins w:id="1383" w:author="DELL" w:date="2022-07-23T02:21:00Z"/>
                <w:rFonts w:ascii="Times New Roman" w:hAnsi="Times New Roman" w:cs="Times New Roman"/>
                <w:sz w:val="24"/>
                <w:szCs w:val="24"/>
              </w:rPr>
            </w:pPr>
          </w:p>
        </w:tc>
      </w:tr>
      <w:tr w:rsidR="00A55F34" w:rsidRPr="00A76633" w14:paraId="364C6F3A" w14:textId="77777777" w:rsidTr="00837772">
        <w:trPr>
          <w:ins w:id="1384" w:author="DELL" w:date="2022-07-23T02:21:00Z"/>
        </w:trPr>
        <w:tc>
          <w:tcPr>
            <w:tcW w:w="1564" w:type="dxa"/>
          </w:tcPr>
          <w:p w14:paraId="03309CFE" w14:textId="7E8D454A" w:rsidR="00303D5E" w:rsidRPr="00A76633" w:rsidRDefault="00303D5E" w:rsidP="00303D5E">
            <w:pPr>
              <w:spacing w:after="0" w:line="240" w:lineRule="auto"/>
              <w:rPr>
                <w:ins w:id="1385" w:author="DELL" w:date="2022-07-23T02:21:00Z"/>
                <w:rFonts w:ascii="Times New Roman" w:hAnsi="Times New Roman" w:cs="Times New Roman"/>
                <w:sz w:val="24"/>
                <w:szCs w:val="24"/>
              </w:rPr>
            </w:pPr>
            <w:ins w:id="1386" w:author="DELL" w:date="2022-07-23T02:22:00Z">
              <w:r w:rsidRPr="00A76633">
                <w:rPr>
                  <w:rFonts w:ascii="Times New Roman" w:hAnsi="Times New Roman" w:cs="Times New Roman"/>
                  <w:sz w:val="24"/>
                  <w:szCs w:val="24"/>
                </w:rPr>
                <w:t>Moderate</w:t>
              </w:r>
            </w:ins>
          </w:p>
        </w:tc>
        <w:tc>
          <w:tcPr>
            <w:tcW w:w="1250" w:type="dxa"/>
          </w:tcPr>
          <w:p w14:paraId="7B0367BB" w14:textId="084B5C46" w:rsidR="00303D5E" w:rsidRPr="00A76633" w:rsidRDefault="00303D5E" w:rsidP="00303D5E">
            <w:pPr>
              <w:spacing w:after="0" w:line="240" w:lineRule="auto"/>
              <w:rPr>
                <w:ins w:id="1387" w:author="DELL" w:date="2022-07-23T02:21:00Z"/>
                <w:rFonts w:ascii="Times New Roman" w:hAnsi="Times New Roman" w:cs="Times New Roman"/>
                <w:sz w:val="24"/>
                <w:szCs w:val="24"/>
              </w:rPr>
            </w:pPr>
            <w:ins w:id="1388" w:author="DELL" w:date="2022-07-23T02:38:00Z">
              <w:r>
                <w:rPr>
                  <w:rFonts w:ascii="Times New Roman" w:hAnsi="Times New Roman" w:cs="Times New Roman"/>
                  <w:sz w:val="24"/>
                  <w:szCs w:val="24"/>
                </w:rPr>
                <w:t>1.03 (</w:t>
              </w:r>
            </w:ins>
            <w:ins w:id="1389" w:author="DELL" w:date="2022-07-23T02:39:00Z">
              <w:r>
                <w:rPr>
                  <w:rFonts w:ascii="Times New Roman" w:hAnsi="Times New Roman" w:cs="Times New Roman"/>
                  <w:sz w:val="24"/>
                  <w:szCs w:val="24"/>
                </w:rPr>
                <w:t>0.64 – 1.65)</w:t>
              </w:r>
            </w:ins>
          </w:p>
        </w:tc>
        <w:tc>
          <w:tcPr>
            <w:tcW w:w="691" w:type="dxa"/>
          </w:tcPr>
          <w:p w14:paraId="4CAF5843" w14:textId="499A35F1" w:rsidR="00303D5E" w:rsidRPr="00A76633" w:rsidRDefault="00303D5E" w:rsidP="00303D5E">
            <w:pPr>
              <w:spacing w:after="0" w:line="240" w:lineRule="auto"/>
              <w:rPr>
                <w:ins w:id="1390" w:author="DELL" w:date="2022-07-23T02:21:00Z"/>
                <w:rFonts w:ascii="Times New Roman" w:hAnsi="Times New Roman" w:cs="Times New Roman"/>
                <w:sz w:val="24"/>
                <w:szCs w:val="24"/>
              </w:rPr>
            </w:pPr>
            <w:ins w:id="1391" w:author="DELL" w:date="2022-07-23T02:39:00Z">
              <w:r>
                <w:rPr>
                  <w:rFonts w:ascii="Times New Roman" w:hAnsi="Times New Roman" w:cs="Times New Roman"/>
                  <w:sz w:val="24"/>
                  <w:szCs w:val="24"/>
                </w:rPr>
                <w:t>0.911</w:t>
              </w:r>
            </w:ins>
          </w:p>
        </w:tc>
        <w:tc>
          <w:tcPr>
            <w:tcW w:w="1250" w:type="dxa"/>
          </w:tcPr>
          <w:p w14:paraId="7DD9DF53" w14:textId="7DF22A92" w:rsidR="00303D5E" w:rsidRPr="00A76633" w:rsidRDefault="00303D5E" w:rsidP="00303D5E">
            <w:pPr>
              <w:spacing w:after="0" w:line="240" w:lineRule="auto"/>
              <w:rPr>
                <w:ins w:id="1392" w:author="DELL" w:date="2022-07-23T02:21:00Z"/>
                <w:rFonts w:ascii="Times New Roman" w:hAnsi="Times New Roman" w:cs="Times New Roman"/>
                <w:sz w:val="24"/>
                <w:szCs w:val="24"/>
              </w:rPr>
            </w:pPr>
            <w:ins w:id="1393" w:author="DELL" w:date="2022-07-24T00:36:00Z">
              <w:r>
                <w:rPr>
                  <w:rFonts w:ascii="Times New Roman" w:hAnsi="Times New Roman" w:cs="Times New Roman"/>
                  <w:sz w:val="24"/>
                  <w:szCs w:val="24"/>
                </w:rPr>
                <w:t>0.93</w:t>
              </w:r>
              <w:r w:rsidRPr="00F4011D">
                <w:rPr>
                  <w:rFonts w:ascii="Times New Roman" w:hAnsi="Times New Roman" w:cs="Times New Roman"/>
                  <w:sz w:val="24"/>
                  <w:szCs w:val="24"/>
                </w:rPr>
                <w:t xml:space="preserve"> </w:t>
              </w:r>
            </w:ins>
            <w:ins w:id="1394" w:author="DELL" w:date="2022-07-24T00:44:00Z">
              <w:r>
                <w:rPr>
                  <w:rFonts w:ascii="Times New Roman" w:hAnsi="Times New Roman" w:cs="Times New Roman"/>
                  <w:sz w:val="24"/>
                  <w:szCs w:val="24"/>
                </w:rPr>
                <w:t>(</w:t>
              </w:r>
            </w:ins>
            <w:ins w:id="1395" w:author="DELL" w:date="2022-07-24T00:36:00Z">
              <w:r w:rsidRPr="00F4011D">
                <w:rPr>
                  <w:rFonts w:ascii="Times New Roman" w:hAnsi="Times New Roman" w:cs="Times New Roman"/>
                  <w:sz w:val="24"/>
                  <w:szCs w:val="24"/>
                </w:rPr>
                <w:t xml:space="preserve">0.56 </w:t>
              </w:r>
            </w:ins>
            <w:ins w:id="1396" w:author="DELL" w:date="2022-07-24T00:44:00Z">
              <w:r>
                <w:rPr>
                  <w:rFonts w:ascii="Times New Roman" w:hAnsi="Times New Roman" w:cs="Times New Roman"/>
                  <w:sz w:val="24"/>
                  <w:szCs w:val="24"/>
                </w:rPr>
                <w:t xml:space="preserve">- </w:t>
              </w:r>
            </w:ins>
            <w:ins w:id="1397" w:author="DELL" w:date="2022-07-24T00:36:00Z">
              <w:r w:rsidRPr="00F4011D">
                <w:rPr>
                  <w:rFonts w:ascii="Times New Roman" w:hAnsi="Times New Roman" w:cs="Times New Roman"/>
                  <w:sz w:val="24"/>
                  <w:szCs w:val="24"/>
                </w:rPr>
                <w:t>1.54</w:t>
              </w:r>
            </w:ins>
            <w:ins w:id="1398" w:author="DELL" w:date="2022-07-24T00:44:00Z">
              <w:r>
                <w:rPr>
                  <w:rFonts w:ascii="Times New Roman" w:hAnsi="Times New Roman" w:cs="Times New Roman"/>
                  <w:sz w:val="24"/>
                  <w:szCs w:val="24"/>
                </w:rPr>
                <w:t>)</w:t>
              </w:r>
            </w:ins>
          </w:p>
        </w:tc>
        <w:tc>
          <w:tcPr>
            <w:tcW w:w="764" w:type="dxa"/>
          </w:tcPr>
          <w:p w14:paraId="2A595CF4" w14:textId="32B66162" w:rsidR="00303D5E" w:rsidRPr="00A76633" w:rsidRDefault="00A55F34" w:rsidP="00303D5E">
            <w:pPr>
              <w:spacing w:after="0" w:line="240" w:lineRule="auto"/>
              <w:rPr>
                <w:ins w:id="1399" w:author="DELL" w:date="2022-07-23T02:21:00Z"/>
                <w:rFonts w:ascii="Times New Roman" w:hAnsi="Times New Roman" w:cs="Times New Roman"/>
                <w:sz w:val="24"/>
                <w:szCs w:val="24"/>
              </w:rPr>
            </w:pPr>
            <w:ins w:id="1400" w:author="DELL" w:date="2022-07-24T00:31:00Z">
              <w:r>
                <w:rPr>
                  <w:rFonts w:ascii="Times New Roman" w:hAnsi="Times New Roman" w:cs="Times New Roman"/>
                  <w:sz w:val="24"/>
                  <w:szCs w:val="24"/>
                </w:rPr>
                <w:t>0.774</w:t>
              </w:r>
            </w:ins>
          </w:p>
        </w:tc>
        <w:tc>
          <w:tcPr>
            <w:tcW w:w="1194" w:type="dxa"/>
          </w:tcPr>
          <w:p w14:paraId="414FC266" w14:textId="72F478FF" w:rsidR="00303D5E" w:rsidRPr="00A76633" w:rsidRDefault="007472B9" w:rsidP="00303D5E">
            <w:pPr>
              <w:spacing w:after="0" w:line="240" w:lineRule="auto"/>
              <w:rPr>
                <w:ins w:id="1401" w:author="DELL" w:date="2022-07-23T02:21:00Z"/>
                <w:rFonts w:ascii="Times New Roman" w:hAnsi="Times New Roman" w:cs="Times New Roman"/>
                <w:sz w:val="24"/>
                <w:szCs w:val="24"/>
              </w:rPr>
            </w:pPr>
            <w:ins w:id="1402" w:author="DELL" w:date="2022-07-24T23:01:00Z">
              <w:r>
                <w:rPr>
                  <w:rFonts w:ascii="Times New Roman" w:hAnsi="Times New Roman" w:cs="Times New Roman"/>
                  <w:sz w:val="24"/>
                  <w:szCs w:val="24"/>
                </w:rPr>
                <w:t xml:space="preserve">0.66 </w:t>
              </w:r>
            </w:ins>
            <w:ins w:id="1403" w:author="DELL" w:date="2022-07-24T23:16:00Z">
              <w:r>
                <w:rPr>
                  <w:rFonts w:ascii="Times New Roman" w:hAnsi="Times New Roman" w:cs="Times New Roman"/>
                  <w:sz w:val="24"/>
                  <w:szCs w:val="24"/>
                </w:rPr>
                <w:t>(</w:t>
              </w:r>
            </w:ins>
            <w:ins w:id="1404" w:author="DELL" w:date="2022-07-24T23:01:00Z">
              <w:r w:rsidR="00303D5E" w:rsidRPr="00303D5E">
                <w:rPr>
                  <w:rFonts w:ascii="Times New Roman" w:hAnsi="Times New Roman" w:cs="Times New Roman"/>
                  <w:sz w:val="24"/>
                  <w:szCs w:val="24"/>
                </w:rPr>
                <w:t>0.34</w:t>
              </w:r>
            </w:ins>
            <w:ins w:id="1405" w:author="DELL" w:date="2022-07-24T23:16:00Z">
              <w:r>
                <w:rPr>
                  <w:rFonts w:ascii="Times New Roman" w:hAnsi="Times New Roman" w:cs="Times New Roman"/>
                  <w:sz w:val="24"/>
                  <w:szCs w:val="24"/>
                </w:rPr>
                <w:t xml:space="preserve"> -</w:t>
              </w:r>
            </w:ins>
            <w:ins w:id="1406" w:author="DELL" w:date="2022-07-24T23:01:00Z">
              <w:r>
                <w:rPr>
                  <w:rFonts w:ascii="Times New Roman" w:hAnsi="Times New Roman" w:cs="Times New Roman"/>
                  <w:sz w:val="24"/>
                  <w:szCs w:val="24"/>
                </w:rPr>
                <w:t xml:space="preserve"> </w:t>
              </w:r>
              <w:r w:rsidR="00303D5E" w:rsidRPr="00303D5E">
                <w:rPr>
                  <w:rFonts w:ascii="Times New Roman" w:hAnsi="Times New Roman" w:cs="Times New Roman"/>
                  <w:sz w:val="24"/>
                  <w:szCs w:val="24"/>
                </w:rPr>
                <w:t>1.28</w:t>
              </w:r>
            </w:ins>
            <w:ins w:id="1407" w:author="DELL" w:date="2022-07-24T23:16:00Z">
              <w:r>
                <w:rPr>
                  <w:rFonts w:ascii="Times New Roman" w:hAnsi="Times New Roman" w:cs="Times New Roman"/>
                  <w:sz w:val="24"/>
                  <w:szCs w:val="24"/>
                </w:rPr>
                <w:t>)</w:t>
              </w:r>
            </w:ins>
          </w:p>
        </w:tc>
        <w:tc>
          <w:tcPr>
            <w:tcW w:w="764" w:type="dxa"/>
          </w:tcPr>
          <w:p w14:paraId="2BE1A104" w14:textId="28C8CC6D" w:rsidR="00303D5E" w:rsidRPr="00A76633" w:rsidRDefault="00303D5E" w:rsidP="00303D5E">
            <w:pPr>
              <w:spacing w:after="0" w:line="240" w:lineRule="auto"/>
              <w:rPr>
                <w:ins w:id="1408" w:author="DELL" w:date="2022-07-23T02:21:00Z"/>
                <w:rFonts w:ascii="Times New Roman" w:hAnsi="Times New Roman" w:cs="Times New Roman"/>
                <w:sz w:val="24"/>
                <w:szCs w:val="24"/>
              </w:rPr>
            </w:pPr>
            <w:ins w:id="1409" w:author="DELL" w:date="2022-07-24T23:01:00Z">
              <w:r w:rsidRPr="00303D5E">
                <w:rPr>
                  <w:rFonts w:ascii="Times New Roman" w:hAnsi="Times New Roman" w:cs="Times New Roman"/>
                  <w:sz w:val="24"/>
                  <w:szCs w:val="24"/>
                </w:rPr>
                <w:t>0.216</w:t>
              </w:r>
            </w:ins>
          </w:p>
        </w:tc>
        <w:tc>
          <w:tcPr>
            <w:tcW w:w="1194" w:type="dxa"/>
          </w:tcPr>
          <w:p w14:paraId="09EAE7C1" w14:textId="164E26C1" w:rsidR="00303D5E" w:rsidRPr="00A76633" w:rsidRDefault="00C96A2B">
            <w:pPr>
              <w:spacing w:after="0" w:line="240" w:lineRule="auto"/>
              <w:rPr>
                <w:ins w:id="1410" w:author="DELL" w:date="2022-07-23T02:21:00Z"/>
                <w:rFonts w:ascii="Times New Roman" w:hAnsi="Times New Roman" w:cs="Times New Roman"/>
                <w:sz w:val="24"/>
                <w:szCs w:val="24"/>
              </w:rPr>
            </w:pPr>
            <w:ins w:id="1411" w:author="DELL" w:date="2022-07-24T22:45:00Z">
              <w:r>
                <w:rPr>
                  <w:rFonts w:ascii="Times New Roman" w:hAnsi="Times New Roman" w:cs="Times New Roman"/>
                  <w:sz w:val="24"/>
                  <w:szCs w:val="24"/>
                </w:rPr>
                <w:t xml:space="preserve">0.61 </w:t>
              </w:r>
            </w:ins>
            <w:ins w:id="1412" w:author="DELL" w:date="2022-07-24T23:48:00Z">
              <w:r>
                <w:rPr>
                  <w:rFonts w:ascii="Times New Roman" w:hAnsi="Times New Roman" w:cs="Times New Roman"/>
                  <w:sz w:val="24"/>
                  <w:szCs w:val="24"/>
                </w:rPr>
                <w:t>(</w:t>
              </w:r>
            </w:ins>
            <w:ins w:id="1413" w:author="DELL" w:date="2022-07-24T22:45:00Z">
              <w:r w:rsidR="00303D5E" w:rsidRPr="00BD35FA">
                <w:rPr>
                  <w:rFonts w:ascii="Times New Roman" w:hAnsi="Times New Roman" w:cs="Times New Roman"/>
                  <w:sz w:val="24"/>
                  <w:szCs w:val="24"/>
                </w:rPr>
                <w:t xml:space="preserve">0.29 </w:t>
              </w:r>
            </w:ins>
            <w:ins w:id="1414" w:author="DELL" w:date="2022-07-24T23:48:00Z">
              <w:r>
                <w:rPr>
                  <w:rFonts w:ascii="Times New Roman" w:hAnsi="Times New Roman" w:cs="Times New Roman"/>
                  <w:sz w:val="24"/>
                  <w:szCs w:val="24"/>
                </w:rPr>
                <w:t xml:space="preserve">- </w:t>
              </w:r>
            </w:ins>
            <w:ins w:id="1415" w:author="DELL" w:date="2022-07-24T22:45:00Z">
              <w:r w:rsidR="00303D5E" w:rsidRPr="00BD35FA">
                <w:rPr>
                  <w:rFonts w:ascii="Times New Roman" w:hAnsi="Times New Roman" w:cs="Times New Roman"/>
                  <w:sz w:val="24"/>
                  <w:szCs w:val="24"/>
                </w:rPr>
                <w:t>1.28</w:t>
              </w:r>
            </w:ins>
            <w:ins w:id="1416" w:author="DELL" w:date="2022-07-24T23:48:00Z">
              <w:r>
                <w:rPr>
                  <w:rFonts w:ascii="Times New Roman" w:hAnsi="Times New Roman" w:cs="Times New Roman"/>
                  <w:sz w:val="24"/>
                  <w:szCs w:val="24"/>
                </w:rPr>
                <w:t>)</w:t>
              </w:r>
            </w:ins>
          </w:p>
        </w:tc>
        <w:tc>
          <w:tcPr>
            <w:tcW w:w="679" w:type="dxa"/>
          </w:tcPr>
          <w:p w14:paraId="13C98DAA" w14:textId="2F1AC823" w:rsidR="00303D5E" w:rsidRPr="00A76633" w:rsidRDefault="0086046F" w:rsidP="00303D5E">
            <w:pPr>
              <w:spacing w:after="0" w:line="240" w:lineRule="auto"/>
              <w:rPr>
                <w:ins w:id="1417" w:author="DELL" w:date="2022-07-23T02:21:00Z"/>
                <w:rFonts w:ascii="Times New Roman" w:hAnsi="Times New Roman" w:cs="Times New Roman"/>
                <w:sz w:val="24"/>
                <w:szCs w:val="24"/>
              </w:rPr>
            </w:pPr>
            <w:ins w:id="1418" w:author="DELL" w:date="2022-07-24T22:36:00Z">
              <w:r>
                <w:rPr>
                  <w:rFonts w:ascii="Times New Roman" w:hAnsi="Times New Roman" w:cs="Times New Roman"/>
                  <w:sz w:val="24"/>
                  <w:szCs w:val="24"/>
                </w:rPr>
                <w:t>0.190</w:t>
              </w:r>
            </w:ins>
          </w:p>
        </w:tc>
      </w:tr>
      <w:tr w:rsidR="00A55F34" w:rsidRPr="00A76633" w14:paraId="71582275" w14:textId="77777777" w:rsidTr="00837772">
        <w:trPr>
          <w:ins w:id="1419" w:author="DELL" w:date="2022-07-23T02:21:00Z"/>
        </w:trPr>
        <w:tc>
          <w:tcPr>
            <w:tcW w:w="1564" w:type="dxa"/>
          </w:tcPr>
          <w:p w14:paraId="2D53CDF3" w14:textId="0CA82D42" w:rsidR="00303D5E" w:rsidRPr="00A76633" w:rsidRDefault="00303D5E" w:rsidP="00303D5E">
            <w:pPr>
              <w:spacing w:after="0" w:line="240" w:lineRule="auto"/>
              <w:rPr>
                <w:ins w:id="1420" w:author="DELL" w:date="2022-07-23T02:21:00Z"/>
                <w:rFonts w:ascii="Times New Roman" w:hAnsi="Times New Roman" w:cs="Times New Roman"/>
                <w:sz w:val="24"/>
                <w:szCs w:val="24"/>
              </w:rPr>
            </w:pPr>
            <w:ins w:id="1421" w:author="DELL" w:date="2022-07-23T02:22:00Z">
              <w:r w:rsidRPr="00A76633">
                <w:rPr>
                  <w:rFonts w:ascii="Times New Roman" w:hAnsi="Times New Roman" w:cs="Times New Roman"/>
                  <w:sz w:val="24"/>
                  <w:szCs w:val="24"/>
                </w:rPr>
                <w:t>High</w:t>
              </w:r>
            </w:ins>
          </w:p>
        </w:tc>
        <w:tc>
          <w:tcPr>
            <w:tcW w:w="1250" w:type="dxa"/>
          </w:tcPr>
          <w:p w14:paraId="0310C0DE" w14:textId="08B43266" w:rsidR="00303D5E" w:rsidRPr="00A76633" w:rsidRDefault="00303D5E" w:rsidP="00303D5E">
            <w:pPr>
              <w:spacing w:after="0" w:line="240" w:lineRule="auto"/>
              <w:rPr>
                <w:ins w:id="1422" w:author="DELL" w:date="2022-07-23T02:21:00Z"/>
                <w:rFonts w:ascii="Times New Roman" w:hAnsi="Times New Roman" w:cs="Times New Roman"/>
                <w:sz w:val="24"/>
                <w:szCs w:val="24"/>
              </w:rPr>
            </w:pPr>
            <w:ins w:id="1423" w:author="DELL" w:date="2022-07-23T02:39:00Z">
              <w:r>
                <w:rPr>
                  <w:rFonts w:ascii="Times New Roman" w:hAnsi="Times New Roman" w:cs="Times New Roman"/>
                  <w:sz w:val="24"/>
                  <w:szCs w:val="24"/>
                </w:rPr>
                <w:t>1.15 (0.73 – 1.82)</w:t>
              </w:r>
            </w:ins>
          </w:p>
        </w:tc>
        <w:tc>
          <w:tcPr>
            <w:tcW w:w="691" w:type="dxa"/>
          </w:tcPr>
          <w:p w14:paraId="34C3B31B" w14:textId="038B32E8" w:rsidR="00303D5E" w:rsidRPr="00A76633" w:rsidRDefault="00303D5E" w:rsidP="00303D5E">
            <w:pPr>
              <w:spacing w:after="0" w:line="240" w:lineRule="auto"/>
              <w:rPr>
                <w:ins w:id="1424" w:author="DELL" w:date="2022-07-23T02:21:00Z"/>
                <w:rFonts w:ascii="Times New Roman" w:hAnsi="Times New Roman" w:cs="Times New Roman"/>
                <w:sz w:val="24"/>
                <w:szCs w:val="24"/>
              </w:rPr>
            </w:pPr>
            <w:ins w:id="1425" w:author="DELL" w:date="2022-07-23T02:39:00Z">
              <w:r>
                <w:rPr>
                  <w:rFonts w:ascii="Times New Roman" w:hAnsi="Times New Roman" w:cs="Times New Roman"/>
                  <w:sz w:val="24"/>
                  <w:szCs w:val="24"/>
                </w:rPr>
                <w:t>0.556</w:t>
              </w:r>
            </w:ins>
          </w:p>
        </w:tc>
        <w:tc>
          <w:tcPr>
            <w:tcW w:w="1250" w:type="dxa"/>
          </w:tcPr>
          <w:p w14:paraId="52BADDF7" w14:textId="62538384" w:rsidR="00303D5E" w:rsidRPr="00A76633" w:rsidRDefault="00303D5E" w:rsidP="00303D5E">
            <w:pPr>
              <w:spacing w:after="0" w:line="240" w:lineRule="auto"/>
              <w:rPr>
                <w:ins w:id="1426" w:author="DELL" w:date="2022-07-23T02:21:00Z"/>
                <w:rFonts w:ascii="Times New Roman" w:hAnsi="Times New Roman" w:cs="Times New Roman"/>
                <w:sz w:val="24"/>
                <w:szCs w:val="24"/>
              </w:rPr>
            </w:pPr>
            <w:ins w:id="1427" w:author="DELL" w:date="2022-07-24T00:37:00Z">
              <w:r>
                <w:rPr>
                  <w:rFonts w:ascii="Times New Roman" w:hAnsi="Times New Roman" w:cs="Times New Roman"/>
                  <w:sz w:val="24"/>
                  <w:szCs w:val="24"/>
                </w:rPr>
                <w:t xml:space="preserve">1.00 </w:t>
              </w:r>
            </w:ins>
            <w:ins w:id="1428" w:author="DELL" w:date="2022-07-24T00:45:00Z">
              <w:r>
                <w:rPr>
                  <w:rFonts w:ascii="Times New Roman" w:hAnsi="Times New Roman" w:cs="Times New Roman"/>
                  <w:sz w:val="24"/>
                  <w:szCs w:val="24"/>
                </w:rPr>
                <w:t>(</w:t>
              </w:r>
            </w:ins>
            <w:ins w:id="1429" w:author="DELL" w:date="2022-07-24T00:37:00Z">
              <w:r w:rsidRPr="00F4011D">
                <w:rPr>
                  <w:rFonts w:ascii="Times New Roman" w:hAnsi="Times New Roman" w:cs="Times New Roman"/>
                  <w:sz w:val="24"/>
                  <w:szCs w:val="24"/>
                </w:rPr>
                <w:t xml:space="preserve">0.60 </w:t>
              </w:r>
            </w:ins>
            <w:ins w:id="1430" w:author="DELL" w:date="2022-07-24T00:45:00Z">
              <w:r>
                <w:rPr>
                  <w:rFonts w:ascii="Times New Roman" w:hAnsi="Times New Roman" w:cs="Times New Roman"/>
                  <w:sz w:val="24"/>
                  <w:szCs w:val="24"/>
                </w:rPr>
                <w:t xml:space="preserve">- </w:t>
              </w:r>
            </w:ins>
            <w:ins w:id="1431" w:author="DELL" w:date="2022-07-24T00:37:00Z">
              <w:r w:rsidRPr="00F4011D">
                <w:rPr>
                  <w:rFonts w:ascii="Times New Roman" w:hAnsi="Times New Roman" w:cs="Times New Roman"/>
                  <w:sz w:val="24"/>
                  <w:szCs w:val="24"/>
                </w:rPr>
                <w:t>1.69</w:t>
              </w:r>
            </w:ins>
            <w:ins w:id="1432" w:author="DELL" w:date="2022-07-24T00:45:00Z">
              <w:r>
                <w:rPr>
                  <w:rFonts w:ascii="Times New Roman" w:hAnsi="Times New Roman" w:cs="Times New Roman"/>
                  <w:sz w:val="24"/>
                  <w:szCs w:val="24"/>
                </w:rPr>
                <w:t>)</w:t>
              </w:r>
            </w:ins>
          </w:p>
        </w:tc>
        <w:tc>
          <w:tcPr>
            <w:tcW w:w="764" w:type="dxa"/>
          </w:tcPr>
          <w:p w14:paraId="65E21E53" w14:textId="369B3BF6" w:rsidR="00303D5E" w:rsidRPr="00A76633" w:rsidRDefault="00A55F34" w:rsidP="00303D5E">
            <w:pPr>
              <w:spacing w:after="0" w:line="240" w:lineRule="auto"/>
              <w:rPr>
                <w:ins w:id="1433" w:author="DELL" w:date="2022-07-23T02:21:00Z"/>
                <w:rFonts w:ascii="Times New Roman" w:hAnsi="Times New Roman" w:cs="Times New Roman"/>
                <w:sz w:val="24"/>
                <w:szCs w:val="24"/>
              </w:rPr>
            </w:pPr>
            <w:ins w:id="1434" w:author="DELL" w:date="2022-07-24T00:31:00Z">
              <w:r>
                <w:rPr>
                  <w:rFonts w:ascii="Times New Roman" w:hAnsi="Times New Roman" w:cs="Times New Roman"/>
                  <w:sz w:val="24"/>
                  <w:szCs w:val="24"/>
                </w:rPr>
                <w:t>0.990</w:t>
              </w:r>
            </w:ins>
          </w:p>
        </w:tc>
        <w:tc>
          <w:tcPr>
            <w:tcW w:w="1194" w:type="dxa"/>
          </w:tcPr>
          <w:p w14:paraId="2EB24EF0" w14:textId="2D78E58F" w:rsidR="00303D5E" w:rsidRPr="00A76633" w:rsidRDefault="007472B9" w:rsidP="00303D5E">
            <w:pPr>
              <w:spacing w:after="0" w:line="240" w:lineRule="auto"/>
              <w:rPr>
                <w:ins w:id="1435" w:author="DELL" w:date="2022-07-23T02:21:00Z"/>
                <w:rFonts w:ascii="Times New Roman" w:hAnsi="Times New Roman" w:cs="Times New Roman"/>
                <w:sz w:val="24"/>
                <w:szCs w:val="24"/>
              </w:rPr>
            </w:pPr>
            <w:ins w:id="1436" w:author="DELL" w:date="2022-07-24T23:01:00Z">
              <w:r>
                <w:rPr>
                  <w:rFonts w:ascii="Times New Roman" w:hAnsi="Times New Roman" w:cs="Times New Roman"/>
                  <w:sz w:val="24"/>
                  <w:szCs w:val="24"/>
                </w:rPr>
                <w:t>0.80</w:t>
              </w:r>
              <w:r w:rsidR="00303D5E" w:rsidRPr="00303D5E">
                <w:rPr>
                  <w:rFonts w:ascii="Times New Roman" w:hAnsi="Times New Roman" w:cs="Times New Roman"/>
                  <w:sz w:val="24"/>
                  <w:szCs w:val="24"/>
                </w:rPr>
                <w:t xml:space="preserve"> </w:t>
              </w:r>
            </w:ins>
            <w:ins w:id="1437" w:author="DELL" w:date="2022-07-24T23:16:00Z">
              <w:r>
                <w:rPr>
                  <w:rFonts w:ascii="Times New Roman" w:hAnsi="Times New Roman" w:cs="Times New Roman"/>
                  <w:sz w:val="24"/>
                  <w:szCs w:val="24"/>
                </w:rPr>
                <w:t>(</w:t>
              </w:r>
            </w:ins>
            <w:ins w:id="1438" w:author="DELL" w:date="2022-07-24T23:01:00Z">
              <w:r w:rsidR="00303D5E" w:rsidRPr="00303D5E">
                <w:rPr>
                  <w:rFonts w:ascii="Times New Roman" w:hAnsi="Times New Roman" w:cs="Times New Roman"/>
                  <w:sz w:val="24"/>
                  <w:szCs w:val="24"/>
                </w:rPr>
                <w:t>0.39</w:t>
              </w:r>
            </w:ins>
            <w:ins w:id="1439" w:author="DELL" w:date="2022-07-24T23:16:00Z">
              <w:r>
                <w:rPr>
                  <w:rFonts w:ascii="Times New Roman" w:hAnsi="Times New Roman" w:cs="Times New Roman"/>
                  <w:sz w:val="24"/>
                  <w:szCs w:val="24"/>
                </w:rPr>
                <w:t xml:space="preserve"> -</w:t>
              </w:r>
            </w:ins>
            <w:ins w:id="1440" w:author="DELL" w:date="2022-07-24T23:01:00Z">
              <w:r>
                <w:rPr>
                  <w:rFonts w:ascii="Times New Roman" w:hAnsi="Times New Roman" w:cs="Times New Roman"/>
                  <w:sz w:val="24"/>
                  <w:szCs w:val="24"/>
                </w:rPr>
                <w:t xml:space="preserve"> </w:t>
              </w:r>
              <w:r w:rsidR="00303D5E" w:rsidRPr="00303D5E">
                <w:rPr>
                  <w:rFonts w:ascii="Times New Roman" w:hAnsi="Times New Roman" w:cs="Times New Roman"/>
                  <w:sz w:val="24"/>
                  <w:szCs w:val="24"/>
                </w:rPr>
                <w:t>1.65</w:t>
              </w:r>
            </w:ins>
            <w:ins w:id="1441" w:author="DELL" w:date="2022-07-24T23:16:00Z">
              <w:r>
                <w:rPr>
                  <w:rFonts w:ascii="Times New Roman" w:hAnsi="Times New Roman" w:cs="Times New Roman"/>
                  <w:sz w:val="24"/>
                  <w:szCs w:val="24"/>
                </w:rPr>
                <w:t>)</w:t>
              </w:r>
            </w:ins>
          </w:p>
        </w:tc>
        <w:tc>
          <w:tcPr>
            <w:tcW w:w="764" w:type="dxa"/>
          </w:tcPr>
          <w:p w14:paraId="098B1F8A" w14:textId="047559A5" w:rsidR="00303D5E" w:rsidRPr="00A76633" w:rsidRDefault="00303D5E" w:rsidP="00303D5E">
            <w:pPr>
              <w:spacing w:after="0" w:line="240" w:lineRule="auto"/>
              <w:rPr>
                <w:ins w:id="1442" w:author="DELL" w:date="2022-07-23T02:21:00Z"/>
                <w:rFonts w:ascii="Times New Roman" w:hAnsi="Times New Roman" w:cs="Times New Roman"/>
                <w:sz w:val="24"/>
                <w:szCs w:val="24"/>
              </w:rPr>
            </w:pPr>
            <w:ins w:id="1443" w:author="DELL" w:date="2022-07-24T23:01:00Z">
              <w:r w:rsidRPr="00303D5E">
                <w:rPr>
                  <w:rFonts w:ascii="Times New Roman" w:hAnsi="Times New Roman" w:cs="Times New Roman"/>
                  <w:sz w:val="24"/>
                  <w:szCs w:val="24"/>
                </w:rPr>
                <w:t>0.552</w:t>
              </w:r>
            </w:ins>
          </w:p>
        </w:tc>
        <w:tc>
          <w:tcPr>
            <w:tcW w:w="1194" w:type="dxa"/>
          </w:tcPr>
          <w:p w14:paraId="39459626" w14:textId="6F88A0C7" w:rsidR="00303D5E" w:rsidRPr="00A76633" w:rsidRDefault="00C96A2B">
            <w:pPr>
              <w:spacing w:after="0" w:line="240" w:lineRule="auto"/>
              <w:rPr>
                <w:ins w:id="1444" w:author="DELL" w:date="2022-07-23T02:21:00Z"/>
                <w:rFonts w:ascii="Times New Roman" w:hAnsi="Times New Roman" w:cs="Times New Roman"/>
                <w:sz w:val="24"/>
                <w:szCs w:val="24"/>
              </w:rPr>
            </w:pPr>
            <w:ins w:id="1445" w:author="DELL" w:date="2022-07-24T22:45:00Z">
              <w:r>
                <w:rPr>
                  <w:rFonts w:ascii="Times New Roman" w:hAnsi="Times New Roman" w:cs="Times New Roman"/>
                  <w:sz w:val="24"/>
                  <w:szCs w:val="24"/>
                </w:rPr>
                <w:t xml:space="preserve">0.78 </w:t>
              </w:r>
            </w:ins>
            <w:ins w:id="1446" w:author="DELL" w:date="2022-07-24T23:47:00Z">
              <w:r>
                <w:rPr>
                  <w:rFonts w:ascii="Times New Roman" w:hAnsi="Times New Roman" w:cs="Times New Roman"/>
                  <w:sz w:val="24"/>
                  <w:szCs w:val="24"/>
                </w:rPr>
                <w:t>(</w:t>
              </w:r>
            </w:ins>
            <w:ins w:id="1447" w:author="DELL" w:date="2022-07-24T22:45:00Z">
              <w:r w:rsidR="00303D5E" w:rsidRPr="00BD35FA">
                <w:rPr>
                  <w:rFonts w:ascii="Times New Roman" w:hAnsi="Times New Roman" w:cs="Times New Roman"/>
                  <w:sz w:val="24"/>
                  <w:szCs w:val="24"/>
                </w:rPr>
                <w:t xml:space="preserve">0.34 </w:t>
              </w:r>
            </w:ins>
            <w:ins w:id="1448" w:author="DELL" w:date="2022-07-24T23:47:00Z">
              <w:r>
                <w:rPr>
                  <w:rFonts w:ascii="Times New Roman" w:hAnsi="Times New Roman" w:cs="Times New Roman"/>
                  <w:sz w:val="24"/>
                  <w:szCs w:val="24"/>
                </w:rPr>
                <w:t>- 1</w:t>
              </w:r>
            </w:ins>
            <w:ins w:id="1449" w:author="DELL" w:date="2022-07-24T22:45:00Z">
              <w:r w:rsidR="00303D5E" w:rsidRPr="00BD35FA">
                <w:rPr>
                  <w:rFonts w:ascii="Times New Roman" w:hAnsi="Times New Roman" w:cs="Times New Roman"/>
                  <w:sz w:val="24"/>
                  <w:szCs w:val="24"/>
                </w:rPr>
                <w:t>.76</w:t>
              </w:r>
            </w:ins>
            <w:ins w:id="1450" w:author="DELL" w:date="2022-07-24T23:47:00Z">
              <w:r>
                <w:rPr>
                  <w:rFonts w:ascii="Times New Roman" w:hAnsi="Times New Roman" w:cs="Times New Roman"/>
                  <w:sz w:val="24"/>
                  <w:szCs w:val="24"/>
                </w:rPr>
                <w:t>)</w:t>
              </w:r>
            </w:ins>
          </w:p>
        </w:tc>
        <w:tc>
          <w:tcPr>
            <w:tcW w:w="679" w:type="dxa"/>
          </w:tcPr>
          <w:p w14:paraId="3D9DFF4E" w14:textId="1D8EE597" w:rsidR="00303D5E" w:rsidRPr="00A76633" w:rsidRDefault="0086046F" w:rsidP="00303D5E">
            <w:pPr>
              <w:spacing w:after="0" w:line="240" w:lineRule="auto"/>
              <w:rPr>
                <w:ins w:id="1451" w:author="DELL" w:date="2022-07-23T02:21:00Z"/>
                <w:rFonts w:ascii="Times New Roman" w:hAnsi="Times New Roman" w:cs="Times New Roman"/>
                <w:sz w:val="24"/>
                <w:szCs w:val="24"/>
              </w:rPr>
            </w:pPr>
            <w:ins w:id="1452" w:author="DELL" w:date="2022-07-24T22:36:00Z">
              <w:r>
                <w:rPr>
                  <w:rFonts w:ascii="Times New Roman" w:hAnsi="Times New Roman" w:cs="Times New Roman"/>
                  <w:sz w:val="24"/>
                  <w:szCs w:val="24"/>
                </w:rPr>
                <w:t>0.551</w:t>
              </w:r>
            </w:ins>
          </w:p>
        </w:tc>
      </w:tr>
      <w:tr w:rsidR="00A55F34" w:rsidRPr="00A76633" w14:paraId="58117B10" w14:textId="77777777" w:rsidTr="00837772">
        <w:trPr>
          <w:ins w:id="1453" w:author="DELL" w:date="2022-07-23T02:22:00Z"/>
        </w:trPr>
        <w:tc>
          <w:tcPr>
            <w:tcW w:w="1564" w:type="dxa"/>
          </w:tcPr>
          <w:p w14:paraId="73C543E1" w14:textId="2ADCFCBE" w:rsidR="00303D5E" w:rsidRPr="00A76633" w:rsidRDefault="00303D5E" w:rsidP="00303D5E">
            <w:pPr>
              <w:spacing w:after="0" w:line="240" w:lineRule="auto"/>
              <w:rPr>
                <w:ins w:id="1454" w:author="DELL" w:date="2022-07-23T02:22:00Z"/>
                <w:rFonts w:ascii="Times New Roman" w:hAnsi="Times New Roman" w:cs="Times New Roman"/>
                <w:sz w:val="24"/>
                <w:szCs w:val="24"/>
              </w:rPr>
            </w:pPr>
            <w:ins w:id="1455" w:author="DELL" w:date="2022-07-23T02:22:00Z">
              <w:r w:rsidRPr="00A76633">
                <w:rPr>
                  <w:rFonts w:ascii="Times New Roman" w:hAnsi="Times New Roman" w:cs="Times New Roman"/>
                  <w:sz w:val="24"/>
                  <w:szCs w:val="24"/>
                </w:rPr>
                <w:t>Water treatment</w:t>
              </w:r>
            </w:ins>
          </w:p>
        </w:tc>
        <w:tc>
          <w:tcPr>
            <w:tcW w:w="1250" w:type="dxa"/>
          </w:tcPr>
          <w:p w14:paraId="71C9FC35" w14:textId="77777777" w:rsidR="00303D5E" w:rsidRPr="00A76633" w:rsidRDefault="00303D5E" w:rsidP="00303D5E">
            <w:pPr>
              <w:spacing w:after="0" w:line="240" w:lineRule="auto"/>
              <w:rPr>
                <w:ins w:id="1456" w:author="DELL" w:date="2022-07-23T02:22:00Z"/>
                <w:rFonts w:ascii="Times New Roman" w:hAnsi="Times New Roman" w:cs="Times New Roman"/>
                <w:sz w:val="24"/>
                <w:szCs w:val="24"/>
              </w:rPr>
            </w:pPr>
          </w:p>
        </w:tc>
        <w:tc>
          <w:tcPr>
            <w:tcW w:w="691" w:type="dxa"/>
          </w:tcPr>
          <w:p w14:paraId="6CDD7C8E" w14:textId="77777777" w:rsidR="00303D5E" w:rsidRPr="00A76633" w:rsidRDefault="00303D5E" w:rsidP="00303D5E">
            <w:pPr>
              <w:spacing w:after="0" w:line="240" w:lineRule="auto"/>
              <w:rPr>
                <w:ins w:id="1457" w:author="DELL" w:date="2022-07-23T02:22:00Z"/>
                <w:rFonts w:ascii="Times New Roman" w:hAnsi="Times New Roman" w:cs="Times New Roman"/>
                <w:sz w:val="24"/>
                <w:szCs w:val="24"/>
              </w:rPr>
            </w:pPr>
          </w:p>
        </w:tc>
        <w:tc>
          <w:tcPr>
            <w:tcW w:w="1250" w:type="dxa"/>
          </w:tcPr>
          <w:p w14:paraId="080044CE" w14:textId="77777777" w:rsidR="00303D5E" w:rsidRPr="00A76633" w:rsidRDefault="00303D5E" w:rsidP="00303D5E">
            <w:pPr>
              <w:spacing w:after="0" w:line="240" w:lineRule="auto"/>
              <w:rPr>
                <w:ins w:id="1458" w:author="DELL" w:date="2022-07-23T02:22:00Z"/>
                <w:rFonts w:ascii="Times New Roman" w:hAnsi="Times New Roman" w:cs="Times New Roman"/>
                <w:sz w:val="24"/>
                <w:szCs w:val="24"/>
              </w:rPr>
            </w:pPr>
          </w:p>
        </w:tc>
        <w:tc>
          <w:tcPr>
            <w:tcW w:w="764" w:type="dxa"/>
          </w:tcPr>
          <w:p w14:paraId="0D5C5800" w14:textId="77777777" w:rsidR="00303D5E" w:rsidRPr="00A76633" w:rsidRDefault="00303D5E" w:rsidP="00303D5E">
            <w:pPr>
              <w:spacing w:after="0" w:line="240" w:lineRule="auto"/>
              <w:rPr>
                <w:ins w:id="1459" w:author="DELL" w:date="2022-07-23T02:22:00Z"/>
                <w:rFonts w:ascii="Times New Roman" w:hAnsi="Times New Roman" w:cs="Times New Roman"/>
                <w:sz w:val="24"/>
                <w:szCs w:val="24"/>
              </w:rPr>
            </w:pPr>
          </w:p>
        </w:tc>
        <w:tc>
          <w:tcPr>
            <w:tcW w:w="1194" w:type="dxa"/>
          </w:tcPr>
          <w:p w14:paraId="2AA89E37" w14:textId="77777777" w:rsidR="00303D5E" w:rsidRPr="00A76633" w:rsidRDefault="00303D5E" w:rsidP="00303D5E">
            <w:pPr>
              <w:spacing w:after="0" w:line="240" w:lineRule="auto"/>
              <w:rPr>
                <w:ins w:id="1460" w:author="DELL" w:date="2022-07-23T02:22:00Z"/>
                <w:rFonts w:ascii="Times New Roman" w:hAnsi="Times New Roman" w:cs="Times New Roman"/>
                <w:sz w:val="24"/>
                <w:szCs w:val="24"/>
              </w:rPr>
            </w:pPr>
          </w:p>
        </w:tc>
        <w:tc>
          <w:tcPr>
            <w:tcW w:w="764" w:type="dxa"/>
          </w:tcPr>
          <w:p w14:paraId="21CA6FE3" w14:textId="77777777" w:rsidR="00303D5E" w:rsidRPr="00A76633" w:rsidRDefault="00303D5E" w:rsidP="00303D5E">
            <w:pPr>
              <w:spacing w:after="0" w:line="240" w:lineRule="auto"/>
              <w:rPr>
                <w:ins w:id="1461" w:author="DELL" w:date="2022-07-23T02:22:00Z"/>
                <w:rFonts w:ascii="Times New Roman" w:hAnsi="Times New Roman" w:cs="Times New Roman"/>
                <w:sz w:val="24"/>
                <w:szCs w:val="24"/>
              </w:rPr>
            </w:pPr>
          </w:p>
        </w:tc>
        <w:tc>
          <w:tcPr>
            <w:tcW w:w="1194" w:type="dxa"/>
          </w:tcPr>
          <w:p w14:paraId="6E330B03" w14:textId="77777777" w:rsidR="00303D5E" w:rsidRPr="00A76633" w:rsidRDefault="00303D5E" w:rsidP="00303D5E">
            <w:pPr>
              <w:spacing w:after="0" w:line="240" w:lineRule="auto"/>
              <w:rPr>
                <w:ins w:id="1462" w:author="DELL" w:date="2022-07-23T02:22:00Z"/>
                <w:rFonts w:ascii="Times New Roman" w:hAnsi="Times New Roman" w:cs="Times New Roman"/>
                <w:sz w:val="24"/>
                <w:szCs w:val="24"/>
              </w:rPr>
            </w:pPr>
          </w:p>
        </w:tc>
        <w:tc>
          <w:tcPr>
            <w:tcW w:w="679" w:type="dxa"/>
          </w:tcPr>
          <w:p w14:paraId="373A7118" w14:textId="309F2AFC" w:rsidR="00303D5E" w:rsidRPr="00A76633" w:rsidRDefault="00303D5E" w:rsidP="00303D5E">
            <w:pPr>
              <w:spacing w:after="0" w:line="240" w:lineRule="auto"/>
              <w:rPr>
                <w:ins w:id="1463" w:author="DELL" w:date="2022-07-23T02:22:00Z"/>
                <w:rFonts w:ascii="Times New Roman" w:hAnsi="Times New Roman" w:cs="Times New Roman"/>
                <w:sz w:val="24"/>
                <w:szCs w:val="24"/>
              </w:rPr>
            </w:pPr>
          </w:p>
        </w:tc>
      </w:tr>
      <w:tr w:rsidR="00A55F34" w:rsidRPr="00A76633" w14:paraId="5DC47D1E" w14:textId="77777777" w:rsidTr="00837772">
        <w:trPr>
          <w:ins w:id="1464" w:author="DELL" w:date="2022-07-23T02:22:00Z"/>
        </w:trPr>
        <w:tc>
          <w:tcPr>
            <w:tcW w:w="1564" w:type="dxa"/>
          </w:tcPr>
          <w:p w14:paraId="31AAEA62" w14:textId="7AD8CE9A" w:rsidR="00303D5E" w:rsidRPr="00A76633" w:rsidRDefault="00303D5E" w:rsidP="00303D5E">
            <w:pPr>
              <w:spacing w:after="0" w:line="240" w:lineRule="auto"/>
              <w:rPr>
                <w:ins w:id="1465" w:author="DELL" w:date="2022-07-23T02:22:00Z"/>
                <w:rFonts w:ascii="Times New Roman" w:hAnsi="Times New Roman" w:cs="Times New Roman"/>
                <w:sz w:val="24"/>
                <w:szCs w:val="24"/>
              </w:rPr>
            </w:pPr>
            <w:ins w:id="1466" w:author="DELL" w:date="2022-07-23T02:22:00Z">
              <w:r w:rsidRPr="00A76633">
                <w:rPr>
                  <w:rFonts w:ascii="Times New Roman" w:hAnsi="Times New Roman" w:cs="Times New Roman"/>
                  <w:sz w:val="24"/>
                  <w:szCs w:val="24"/>
                </w:rPr>
                <w:t>Yes</w:t>
              </w:r>
            </w:ins>
          </w:p>
        </w:tc>
        <w:tc>
          <w:tcPr>
            <w:tcW w:w="1250" w:type="dxa"/>
          </w:tcPr>
          <w:p w14:paraId="04EE75B7" w14:textId="020E20D7" w:rsidR="00303D5E" w:rsidRPr="00A76633" w:rsidRDefault="00303D5E" w:rsidP="00303D5E">
            <w:pPr>
              <w:spacing w:after="0" w:line="240" w:lineRule="auto"/>
              <w:rPr>
                <w:ins w:id="1467" w:author="DELL" w:date="2022-07-23T02:22:00Z"/>
                <w:rFonts w:ascii="Times New Roman" w:hAnsi="Times New Roman" w:cs="Times New Roman"/>
                <w:sz w:val="24"/>
                <w:szCs w:val="24"/>
              </w:rPr>
            </w:pPr>
            <w:ins w:id="1468" w:author="DELL" w:date="2022-07-23T03:46:00Z">
              <w:r w:rsidRPr="00A76633">
                <w:rPr>
                  <w:rFonts w:ascii="Times New Roman" w:hAnsi="Times New Roman" w:cs="Times New Roman"/>
                  <w:sz w:val="24"/>
                  <w:szCs w:val="24"/>
                </w:rPr>
                <w:t>Reference</w:t>
              </w:r>
            </w:ins>
          </w:p>
        </w:tc>
        <w:tc>
          <w:tcPr>
            <w:tcW w:w="691" w:type="dxa"/>
          </w:tcPr>
          <w:p w14:paraId="4B26A53A" w14:textId="77777777" w:rsidR="00303D5E" w:rsidRPr="00A76633" w:rsidRDefault="00303D5E" w:rsidP="00303D5E">
            <w:pPr>
              <w:spacing w:after="0" w:line="240" w:lineRule="auto"/>
              <w:rPr>
                <w:ins w:id="1469" w:author="DELL" w:date="2022-07-23T02:22:00Z"/>
                <w:rFonts w:ascii="Times New Roman" w:hAnsi="Times New Roman" w:cs="Times New Roman"/>
                <w:sz w:val="24"/>
                <w:szCs w:val="24"/>
              </w:rPr>
            </w:pPr>
          </w:p>
        </w:tc>
        <w:tc>
          <w:tcPr>
            <w:tcW w:w="1250" w:type="dxa"/>
          </w:tcPr>
          <w:p w14:paraId="249D814E" w14:textId="0DBD7F73" w:rsidR="00303D5E" w:rsidRPr="00A76633" w:rsidRDefault="00303D5E" w:rsidP="00303D5E">
            <w:pPr>
              <w:spacing w:after="0" w:line="240" w:lineRule="auto"/>
              <w:rPr>
                <w:ins w:id="1470" w:author="DELL" w:date="2022-07-23T02:22:00Z"/>
                <w:rFonts w:ascii="Times New Roman" w:hAnsi="Times New Roman" w:cs="Times New Roman"/>
                <w:sz w:val="24"/>
                <w:szCs w:val="24"/>
              </w:rPr>
            </w:pPr>
            <w:ins w:id="1471" w:author="DELL" w:date="2022-07-23T03:46:00Z">
              <w:r w:rsidRPr="00A76633">
                <w:rPr>
                  <w:rFonts w:ascii="Times New Roman" w:hAnsi="Times New Roman" w:cs="Times New Roman"/>
                  <w:sz w:val="24"/>
                  <w:szCs w:val="24"/>
                </w:rPr>
                <w:t>Reference</w:t>
              </w:r>
            </w:ins>
          </w:p>
        </w:tc>
        <w:tc>
          <w:tcPr>
            <w:tcW w:w="764" w:type="dxa"/>
          </w:tcPr>
          <w:p w14:paraId="49766201" w14:textId="77777777" w:rsidR="00303D5E" w:rsidRPr="00A76633" w:rsidRDefault="00303D5E" w:rsidP="00303D5E">
            <w:pPr>
              <w:spacing w:after="0" w:line="240" w:lineRule="auto"/>
              <w:rPr>
                <w:ins w:id="1472" w:author="DELL" w:date="2022-07-23T02:22:00Z"/>
                <w:rFonts w:ascii="Times New Roman" w:hAnsi="Times New Roman" w:cs="Times New Roman"/>
                <w:sz w:val="24"/>
                <w:szCs w:val="24"/>
              </w:rPr>
            </w:pPr>
          </w:p>
        </w:tc>
        <w:tc>
          <w:tcPr>
            <w:tcW w:w="1194" w:type="dxa"/>
          </w:tcPr>
          <w:p w14:paraId="5D9AA3F1" w14:textId="75C74EA7" w:rsidR="00303D5E" w:rsidRPr="00A76633" w:rsidRDefault="00303D5E" w:rsidP="00303D5E">
            <w:pPr>
              <w:spacing w:after="0" w:line="240" w:lineRule="auto"/>
              <w:rPr>
                <w:ins w:id="1473" w:author="DELL" w:date="2022-07-23T02:22:00Z"/>
                <w:rFonts w:ascii="Times New Roman" w:hAnsi="Times New Roman" w:cs="Times New Roman"/>
                <w:sz w:val="24"/>
                <w:szCs w:val="24"/>
              </w:rPr>
            </w:pPr>
            <w:ins w:id="1474" w:author="DELL" w:date="2022-07-23T03:46:00Z">
              <w:r w:rsidRPr="00A76633">
                <w:rPr>
                  <w:rFonts w:ascii="Times New Roman" w:hAnsi="Times New Roman" w:cs="Times New Roman"/>
                  <w:sz w:val="24"/>
                  <w:szCs w:val="24"/>
                </w:rPr>
                <w:t>Reference</w:t>
              </w:r>
            </w:ins>
          </w:p>
        </w:tc>
        <w:tc>
          <w:tcPr>
            <w:tcW w:w="764" w:type="dxa"/>
          </w:tcPr>
          <w:p w14:paraId="10903DC1" w14:textId="77777777" w:rsidR="00303D5E" w:rsidRPr="00A76633" w:rsidRDefault="00303D5E" w:rsidP="00303D5E">
            <w:pPr>
              <w:spacing w:after="0" w:line="240" w:lineRule="auto"/>
              <w:rPr>
                <w:ins w:id="1475" w:author="DELL" w:date="2022-07-23T02:22:00Z"/>
                <w:rFonts w:ascii="Times New Roman" w:hAnsi="Times New Roman" w:cs="Times New Roman"/>
                <w:sz w:val="24"/>
                <w:szCs w:val="24"/>
              </w:rPr>
            </w:pPr>
          </w:p>
        </w:tc>
        <w:tc>
          <w:tcPr>
            <w:tcW w:w="1194" w:type="dxa"/>
          </w:tcPr>
          <w:p w14:paraId="089DC97E" w14:textId="68E137A0" w:rsidR="00303D5E" w:rsidRPr="00A76633" w:rsidRDefault="00303D5E" w:rsidP="00303D5E">
            <w:pPr>
              <w:spacing w:after="0" w:line="240" w:lineRule="auto"/>
              <w:rPr>
                <w:ins w:id="1476" w:author="DELL" w:date="2022-07-23T02:22:00Z"/>
                <w:rFonts w:ascii="Times New Roman" w:hAnsi="Times New Roman" w:cs="Times New Roman"/>
                <w:sz w:val="24"/>
                <w:szCs w:val="24"/>
              </w:rPr>
            </w:pPr>
            <w:ins w:id="1477" w:author="DELL" w:date="2022-07-23T03:46:00Z">
              <w:r w:rsidRPr="00A76633">
                <w:rPr>
                  <w:rFonts w:ascii="Times New Roman" w:hAnsi="Times New Roman" w:cs="Times New Roman"/>
                  <w:sz w:val="24"/>
                  <w:szCs w:val="24"/>
                </w:rPr>
                <w:t>Reference</w:t>
              </w:r>
            </w:ins>
          </w:p>
        </w:tc>
        <w:tc>
          <w:tcPr>
            <w:tcW w:w="679" w:type="dxa"/>
          </w:tcPr>
          <w:p w14:paraId="284798FA" w14:textId="319758F2" w:rsidR="00303D5E" w:rsidRPr="00A76633" w:rsidRDefault="00303D5E" w:rsidP="00303D5E">
            <w:pPr>
              <w:spacing w:after="0" w:line="240" w:lineRule="auto"/>
              <w:rPr>
                <w:ins w:id="1478" w:author="DELL" w:date="2022-07-23T02:22:00Z"/>
                <w:rFonts w:ascii="Times New Roman" w:hAnsi="Times New Roman" w:cs="Times New Roman"/>
                <w:sz w:val="24"/>
                <w:szCs w:val="24"/>
              </w:rPr>
            </w:pPr>
          </w:p>
        </w:tc>
      </w:tr>
      <w:tr w:rsidR="00A55F34" w:rsidRPr="00A76633" w14:paraId="36534479" w14:textId="77777777" w:rsidTr="00837772">
        <w:trPr>
          <w:ins w:id="1479" w:author="DELL" w:date="2022-07-23T02:22:00Z"/>
        </w:trPr>
        <w:tc>
          <w:tcPr>
            <w:tcW w:w="1564" w:type="dxa"/>
          </w:tcPr>
          <w:p w14:paraId="5600E0FB" w14:textId="6A7AD205" w:rsidR="00303D5E" w:rsidRPr="00A76633" w:rsidRDefault="00303D5E" w:rsidP="00303D5E">
            <w:pPr>
              <w:spacing w:after="0" w:line="240" w:lineRule="auto"/>
              <w:rPr>
                <w:ins w:id="1480" w:author="DELL" w:date="2022-07-23T02:22:00Z"/>
                <w:rFonts w:ascii="Times New Roman" w:hAnsi="Times New Roman" w:cs="Times New Roman"/>
                <w:sz w:val="24"/>
                <w:szCs w:val="24"/>
              </w:rPr>
            </w:pPr>
            <w:ins w:id="1481" w:author="DELL" w:date="2022-07-23T02:22:00Z">
              <w:r w:rsidRPr="00A76633">
                <w:rPr>
                  <w:rFonts w:ascii="Times New Roman" w:hAnsi="Times New Roman" w:cs="Times New Roman"/>
                  <w:sz w:val="24"/>
                  <w:szCs w:val="24"/>
                </w:rPr>
                <w:t>No</w:t>
              </w:r>
            </w:ins>
          </w:p>
        </w:tc>
        <w:tc>
          <w:tcPr>
            <w:tcW w:w="1250" w:type="dxa"/>
          </w:tcPr>
          <w:p w14:paraId="7AC3EB66" w14:textId="1A054B97" w:rsidR="00303D5E" w:rsidRPr="00A76633" w:rsidRDefault="00303D5E" w:rsidP="00303D5E">
            <w:pPr>
              <w:spacing w:after="0" w:line="240" w:lineRule="auto"/>
              <w:rPr>
                <w:ins w:id="1482" w:author="DELL" w:date="2022-07-23T02:22:00Z"/>
                <w:rFonts w:ascii="Times New Roman" w:hAnsi="Times New Roman" w:cs="Times New Roman"/>
                <w:sz w:val="24"/>
                <w:szCs w:val="24"/>
              </w:rPr>
            </w:pPr>
            <w:ins w:id="1483" w:author="DELL" w:date="2022-07-23T03:43:00Z">
              <w:r>
                <w:rPr>
                  <w:rFonts w:ascii="Times New Roman" w:hAnsi="Times New Roman" w:cs="Times New Roman"/>
                  <w:sz w:val="24"/>
                  <w:szCs w:val="24"/>
                </w:rPr>
                <w:t>0.95 (</w:t>
              </w:r>
            </w:ins>
            <w:ins w:id="1484" w:author="DELL" w:date="2022-07-23T03:44:00Z">
              <w:r>
                <w:rPr>
                  <w:rFonts w:ascii="Times New Roman" w:hAnsi="Times New Roman" w:cs="Times New Roman"/>
                  <w:sz w:val="24"/>
                  <w:szCs w:val="24"/>
                </w:rPr>
                <w:t>0.51 – 1.77)</w:t>
              </w:r>
            </w:ins>
          </w:p>
        </w:tc>
        <w:tc>
          <w:tcPr>
            <w:tcW w:w="691" w:type="dxa"/>
          </w:tcPr>
          <w:p w14:paraId="492AAFAD" w14:textId="67A2C795" w:rsidR="00303D5E" w:rsidRPr="00A76633" w:rsidRDefault="00303D5E" w:rsidP="00303D5E">
            <w:pPr>
              <w:spacing w:after="0" w:line="240" w:lineRule="auto"/>
              <w:rPr>
                <w:ins w:id="1485" w:author="DELL" w:date="2022-07-23T02:22:00Z"/>
                <w:rFonts w:ascii="Times New Roman" w:hAnsi="Times New Roman" w:cs="Times New Roman"/>
                <w:sz w:val="24"/>
                <w:szCs w:val="24"/>
              </w:rPr>
            </w:pPr>
            <w:ins w:id="1486" w:author="DELL" w:date="2022-07-23T03:44:00Z">
              <w:r>
                <w:rPr>
                  <w:rFonts w:ascii="Times New Roman" w:hAnsi="Times New Roman" w:cs="Times New Roman"/>
                  <w:sz w:val="24"/>
                  <w:szCs w:val="24"/>
                </w:rPr>
                <w:t>0.875</w:t>
              </w:r>
            </w:ins>
          </w:p>
        </w:tc>
        <w:tc>
          <w:tcPr>
            <w:tcW w:w="1250" w:type="dxa"/>
          </w:tcPr>
          <w:p w14:paraId="05A25100" w14:textId="7BF4CD24" w:rsidR="00303D5E" w:rsidRPr="00A76633" w:rsidRDefault="00303D5E" w:rsidP="00303D5E">
            <w:pPr>
              <w:spacing w:after="0" w:line="240" w:lineRule="auto"/>
              <w:rPr>
                <w:ins w:id="1487" w:author="DELL" w:date="2022-07-23T02:22:00Z"/>
                <w:rFonts w:ascii="Times New Roman" w:hAnsi="Times New Roman" w:cs="Times New Roman"/>
                <w:sz w:val="24"/>
                <w:szCs w:val="24"/>
              </w:rPr>
            </w:pPr>
            <w:ins w:id="1488" w:author="DELL" w:date="2022-07-24T00:37:00Z">
              <w:r>
                <w:rPr>
                  <w:rFonts w:ascii="Times New Roman" w:hAnsi="Times New Roman" w:cs="Times New Roman"/>
                  <w:sz w:val="24"/>
                  <w:szCs w:val="24"/>
                </w:rPr>
                <w:t xml:space="preserve">0.79 </w:t>
              </w:r>
            </w:ins>
            <w:ins w:id="1489" w:author="DELL" w:date="2022-07-24T00:45:00Z">
              <w:r>
                <w:rPr>
                  <w:rFonts w:ascii="Times New Roman" w:hAnsi="Times New Roman" w:cs="Times New Roman"/>
                  <w:sz w:val="24"/>
                  <w:szCs w:val="24"/>
                </w:rPr>
                <w:t>(</w:t>
              </w:r>
            </w:ins>
            <w:ins w:id="1490" w:author="DELL" w:date="2022-07-24T00:37:00Z">
              <w:r w:rsidRPr="00F4011D">
                <w:rPr>
                  <w:rFonts w:ascii="Times New Roman" w:hAnsi="Times New Roman" w:cs="Times New Roman"/>
                  <w:sz w:val="24"/>
                  <w:szCs w:val="24"/>
                </w:rPr>
                <w:t xml:space="preserve">0.40 </w:t>
              </w:r>
            </w:ins>
            <w:ins w:id="1491" w:author="DELL" w:date="2022-07-24T00:45:00Z">
              <w:r>
                <w:rPr>
                  <w:rFonts w:ascii="Times New Roman" w:hAnsi="Times New Roman" w:cs="Times New Roman"/>
                  <w:sz w:val="24"/>
                  <w:szCs w:val="24"/>
                </w:rPr>
                <w:t xml:space="preserve">- </w:t>
              </w:r>
            </w:ins>
            <w:ins w:id="1492" w:author="DELL" w:date="2022-07-24T00:37:00Z">
              <w:r w:rsidRPr="00F4011D">
                <w:rPr>
                  <w:rFonts w:ascii="Times New Roman" w:hAnsi="Times New Roman" w:cs="Times New Roman"/>
                  <w:sz w:val="24"/>
                  <w:szCs w:val="24"/>
                </w:rPr>
                <w:t>1.56</w:t>
              </w:r>
            </w:ins>
            <w:ins w:id="1493" w:author="DELL" w:date="2022-07-24T00:45:00Z">
              <w:r>
                <w:rPr>
                  <w:rFonts w:ascii="Times New Roman" w:hAnsi="Times New Roman" w:cs="Times New Roman"/>
                  <w:sz w:val="24"/>
                  <w:szCs w:val="24"/>
                </w:rPr>
                <w:t>)</w:t>
              </w:r>
            </w:ins>
          </w:p>
        </w:tc>
        <w:tc>
          <w:tcPr>
            <w:tcW w:w="764" w:type="dxa"/>
          </w:tcPr>
          <w:p w14:paraId="3F0A159D" w14:textId="5A794D82" w:rsidR="00303D5E" w:rsidRPr="00A76633" w:rsidRDefault="00A55F34" w:rsidP="00303D5E">
            <w:pPr>
              <w:spacing w:after="0" w:line="240" w:lineRule="auto"/>
              <w:rPr>
                <w:ins w:id="1494" w:author="DELL" w:date="2022-07-23T02:22:00Z"/>
                <w:rFonts w:ascii="Times New Roman" w:hAnsi="Times New Roman" w:cs="Times New Roman"/>
                <w:sz w:val="24"/>
                <w:szCs w:val="24"/>
              </w:rPr>
            </w:pPr>
            <w:ins w:id="1495" w:author="DELL" w:date="2022-07-24T00:31:00Z">
              <w:r>
                <w:rPr>
                  <w:rFonts w:ascii="Times New Roman" w:hAnsi="Times New Roman" w:cs="Times New Roman"/>
                  <w:sz w:val="24"/>
                  <w:szCs w:val="24"/>
                </w:rPr>
                <w:t>0.498</w:t>
              </w:r>
            </w:ins>
          </w:p>
        </w:tc>
        <w:tc>
          <w:tcPr>
            <w:tcW w:w="1194" w:type="dxa"/>
          </w:tcPr>
          <w:p w14:paraId="00EBECC0" w14:textId="5DE75EDA" w:rsidR="00303D5E" w:rsidRPr="00A76633" w:rsidRDefault="007472B9" w:rsidP="00303D5E">
            <w:pPr>
              <w:spacing w:after="0" w:line="240" w:lineRule="auto"/>
              <w:rPr>
                <w:ins w:id="1496" w:author="DELL" w:date="2022-07-23T02:22:00Z"/>
                <w:rFonts w:ascii="Times New Roman" w:hAnsi="Times New Roman" w:cs="Times New Roman"/>
                <w:sz w:val="24"/>
                <w:szCs w:val="24"/>
              </w:rPr>
            </w:pPr>
            <w:ins w:id="1497" w:author="DELL" w:date="2022-07-24T23:01:00Z">
              <w:r>
                <w:rPr>
                  <w:rFonts w:ascii="Times New Roman" w:hAnsi="Times New Roman" w:cs="Times New Roman"/>
                  <w:sz w:val="24"/>
                  <w:szCs w:val="24"/>
                </w:rPr>
                <w:t>1.05</w:t>
              </w:r>
              <w:r w:rsidR="00303D5E" w:rsidRPr="00303D5E">
                <w:rPr>
                  <w:rFonts w:ascii="Times New Roman" w:hAnsi="Times New Roman" w:cs="Times New Roman"/>
                  <w:sz w:val="24"/>
                  <w:szCs w:val="24"/>
                </w:rPr>
                <w:t xml:space="preserve"> </w:t>
              </w:r>
            </w:ins>
            <w:ins w:id="1498" w:author="DELL" w:date="2022-07-24T23:17:00Z">
              <w:r>
                <w:rPr>
                  <w:rFonts w:ascii="Times New Roman" w:hAnsi="Times New Roman" w:cs="Times New Roman"/>
                  <w:sz w:val="24"/>
                  <w:szCs w:val="24"/>
                </w:rPr>
                <w:t>(</w:t>
              </w:r>
            </w:ins>
            <w:ins w:id="1499" w:author="DELL" w:date="2022-07-24T23:01:00Z">
              <w:r>
                <w:rPr>
                  <w:rFonts w:ascii="Times New Roman" w:hAnsi="Times New Roman" w:cs="Times New Roman"/>
                  <w:sz w:val="24"/>
                  <w:szCs w:val="24"/>
                </w:rPr>
                <w:t xml:space="preserve">0.46 - </w:t>
              </w:r>
              <w:r w:rsidR="00303D5E" w:rsidRPr="00303D5E">
                <w:rPr>
                  <w:rFonts w:ascii="Times New Roman" w:hAnsi="Times New Roman" w:cs="Times New Roman"/>
                  <w:sz w:val="24"/>
                  <w:szCs w:val="24"/>
                </w:rPr>
                <w:t>2.40</w:t>
              </w:r>
            </w:ins>
            <w:ins w:id="1500" w:author="DELL" w:date="2022-07-24T23:17:00Z">
              <w:r>
                <w:rPr>
                  <w:rFonts w:ascii="Times New Roman" w:hAnsi="Times New Roman" w:cs="Times New Roman"/>
                  <w:sz w:val="24"/>
                  <w:szCs w:val="24"/>
                </w:rPr>
                <w:t>)</w:t>
              </w:r>
            </w:ins>
          </w:p>
        </w:tc>
        <w:tc>
          <w:tcPr>
            <w:tcW w:w="764" w:type="dxa"/>
          </w:tcPr>
          <w:p w14:paraId="75E62484" w14:textId="0464A2C4" w:rsidR="00303D5E" w:rsidRPr="00A76633" w:rsidRDefault="00303D5E" w:rsidP="00303D5E">
            <w:pPr>
              <w:spacing w:after="0" w:line="240" w:lineRule="auto"/>
              <w:rPr>
                <w:ins w:id="1501" w:author="DELL" w:date="2022-07-23T02:22:00Z"/>
                <w:rFonts w:ascii="Times New Roman" w:hAnsi="Times New Roman" w:cs="Times New Roman"/>
                <w:sz w:val="24"/>
                <w:szCs w:val="24"/>
              </w:rPr>
            </w:pPr>
            <w:ins w:id="1502" w:author="DELL" w:date="2022-07-24T23:01:00Z">
              <w:r w:rsidRPr="00303D5E">
                <w:rPr>
                  <w:rFonts w:ascii="Times New Roman" w:hAnsi="Times New Roman" w:cs="Times New Roman"/>
                  <w:sz w:val="24"/>
                  <w:szCs w:val="24"/>
                </w:rPr>
                <w:t>0.913</w:t>
              </w:r>
            </w:ins>
          </w:p>
        </w:tc>
        <w:tc>
          <w:tcPr>
            <w:tcW w:w="1194" w:type="dxa"/>
          </w:tcPr>
          <w:p w14:paraId="1913C096" w14:textId="20574647" w:rsidR="00303D5E" w:rsidRPr="00A76633" w:rsidRDefault="00C96A2B">
            <w:pPr>
              <w:spacing w:after="0" w:line="240" w:lineRule="auto"/>
              <w:rPr>
                <w:ins w:id="1503" w:author="DELL" w:date="2022-07-23T02:22:00Z"/>
                <w:rFonts w:ascii="Times New Roman" w:hAnsi="Times New Roman" w:cs="Times New Roman"/>
                <w:sz w:val="24"/>
                <w:szCs w:val="24"/>
              </w:rPr>
            </w:pPr>
            <w:ins w:id="1504" w:author="DELL" w:date="2022-07-24T22:45:00Z">
              <w:r>
                <w:rPr>
                  <w:rFonts w:ascii="Times New Roman" w:hAnsi="Times New Roman" w:cs="Times New Roman"/>
                  <w:sz w:val="24"/>
                  <w:szCs w:val="24"/>
                </w:rPr>
                <w:t xml:space="preserve">0.84 </w:t>
              </w:r>
            </w:ins>
            <w:ins w:id="1505" w:author="DELL" w:date="2022-07-24T23:47:00Z">
              <w:r>
                <w:rPr>
                  <w:rFonts w:ascii="Times New Roman" w:hAnsi="Times New Roman" w:cs="Times New Roman"/>
                  <w:sz w:val="24"/>
                  <w:szCs w:val="24"/>
                </w:rPr>
                <w:t>(</w:t>
              </w:r>
            </w:ins>
            <w:ins w:id="1506" w:author="DELL" w:date="2022-07-24T22:45:00Z">
              <w:r w:rsidR="00303D5E" w:rsidRPr="00BD35FA">
                <w:rPr>
                  <w:rFonts w:ascii="Times New Roman" w:hAnsi="Times New Roman" w:cs="Times New Roman"/>
                  <w:sz w:val="24"/>
                  <w:szCs w:val="24"/>
                </w:rPr>
                <w:t>0.33</w:t>
              </w:r>
            </w:ins>
            <w:ins w:id="1507" w:author="DELL" w:date="2022-07-24T23:47:00Z">
              <w:r>
                <w:rPr>
                  <w:rFonts w:ascii="Times New Roman" w:hAnsi="Times New Roman" w:cs="Times New Roman"/>
                  <w:sz w:val="24"/>
                  <w:szCs w:val="24"/>
                </w:rPr>
                <w:t xml:space="preserve"> -</w:t>
              </w:r>
            </w:ins>
            <w:ins w:id="1508" w:author="DELL" w:date="2022-07-24T22:45:00Z">
              <w:r w:rsidR="00303D5E" w:rsidRPr="00BD35FA">
                <w:rPr>
                  <w:rFonts w:ascii="Times New Roman" w:hAnsi="Times New Roman" w:cs="Times New Roman"/>
                  <w:sz w:val="24"/>
                  <w:szCs w:val="24"/>
                </w:rPr>
                <w:t>2.13</w:t>
              </w:r>
            </w:ins>
            <w:ins w:id="1509" w:author="DELL" w:date="2022-07-24T23:47:00Z">
              <w:r>
                <w:rPr>
                  <w:rFonts w:ascii="Times New Roman" w:hAnsi="Times New Roman" w:cs="Times New Roman"/>
                  <w:sz w:val="24"/>
                  <w:szCs w:val="24"/>
                </w:rPr>
                <w:t>)</w:t>
              </w:r>
            </w:ins>
          </w:p>
        </w:tc>
        <w:tc>
          <w:tcPr>
            <w:tcW w:w="679" w:type="dxa"/>
          </w:tcPr>
          <w:p w14:paraId="25CFF769" w14:textId="66FEADD1" w:rsidR="00303D5E" w:rsidRPr="00A76633" w:rsidRDefault="0086046F" w:rsidP="00303D5E">
            <w:pPr>
              <w:spacing w:after="0" w:line="240" w:lineRule="auto"/>
              <w:rPr>
                <w:ins w:id="1510" w:author="DELL" w:date="2022-07-23T02:22:00Z"/>
                <w:rFonts w:ascii="Times New Roman" w:hAnsi="Times New Roman" w:cs="Times New Roman"/>
                <w:sz w:val="24"/>
                <w:szCs w:val="24"/>
              </w:rPr>
            </w:pPr>
            <w:ins w:id="1511" w:author="DELL" w:date="2022-07-24T22:36:00Z">
              <w:r>
                <w:rPr>
                  <w:rFonts w:ascii="Times New Roman" w:hAnsi="Times New Roman" w:cs="Times New Roman"/>
                  <w:sz w:val="24"/>
                  <w:szCs w:val="24"/>
                </w:rPr>
                <w:t>0.720</w:t>
              </w:r>
            </w:ins>
          </w:p>
        </w:tc>
      </w:tr>
      <w:tr w:rsidR="00A55F34" w:rsidRPr="00A76633" w14:paraId="61CFA62B" w14:textId="77777777" w:rsidTr="00837772">
        <w:trPr>
          <w:ins w:id="1512" w:author="DELL" w:date="2022-07-23T02:22:00Z"/>
        </w:trPr>
        <w:tc>
          <w:tcPr>
            <w:tcW w:w="1564" w:type="dxa"/>
          </w:tcPr>
          <w:p w14:paraId="33769AD1" w14:textId="61B2EF52" w:rsidR="00303D5E" w:rsidRPr="00A76633" w:rsidRDefault="00303D5E" w:rsidP="00303D5E">
            <w:pPr>
              <w:spacing w:after="0" w:line="240" w:lineRule="auto"/>
              <w:rPr>
                <w:ins w:id="1513" w:author="DELL" w:date="2022-07-23T02:22:00Z"/>
                <w:rFonts w:ascii="Times New Roman" w:hAnsi="Times New Roman" w:cs="Times New Roman"/>
                <w:sz w:val="24"/>
                <w:szCs w:val="24"/>
              </w:rPr>
            </w:pPr>
            <w:ins w:id="1514" w:author="DELL" w:date="2022-07-23T02:22:00Z">
              <w:r w:rsidRPr="00A76633">
                <w:rPr>
                  <w:rFonts w:ascii="Times New Roman" w:hAnsi="Times New Roman" w:cs="Times New Roman"/>
                  <w:sz w:val="24"/>
                  <w:szCs w:val="24"/>
                </w:rPr>
                <w:t>Place of residence</w:t>
              </w:r>
            </w:ins>
          </w:p>
        </w:tc>
        <w:tc>
          <w:tcPr>
            <w:tcW w:w="1250" w:type="dxa"/>
          </w:tcPr>
          <w:p w14:paraId="681E1AFE" w14:textId="77777777" w:rsidR="00303D5E" w:rsidRPr="00A76633" w:rsidRDefault="00303D5E" w:rsidP="00303D5E">
            <w:pPr>
              <w:spacing w:after="0" w:line="240" w:lineRule="auto"/>
              <w:rPr>
                <w:ins w:id="1515" w:author="DELL" w:date="2022-07-23T02:22:00Z"/>
                <w:rFonts w:ascii="Times New Roman" w:hAnsi="Times New Roman" w:cs="Times New Roman"/>
                <w:sz w:val="24"/>
                <w:szCs w:val="24"/>
              </w:rPr>
            </w:pPr>
          </w:p>
        </w:tc>
        <w:tc>
          <w:tcPr>
            <w:tcW w:w="691" w:type="dxa"/>
          </w:tcPr>
          <w:p w14:paraId="65FE5EA8" w14:textId="77777777" w:rsidR="00303D5E" w:rsidRPr="00A76633" w:rsidRDefault="00303D5E" w:rsidP="00303D5E">
            <w:pPr>
              <w:spacing w:after="0" w:line="240" w:lineRule="auto"/>
              <w:rPr>
                <w:ins w:id="1516" w:author="DELL" w:date="2022-07-23T02:22:00Z"/>
                <w:rFonts w:ascii="Times New Roman" w:hAnsi="Times New Roman" w:cs="Times New Roman"/>
                <w:sz w:val="24"/>
                <w:szCs w:val="24"/>
              </w:rPr>
            </w:pPr>
          </w:p>
        </w:tc>
        <w:tc>
          <w:tcPr>
            <w:tcW w:w="1250" w:type="dxa"/>
          </w:tcPr>
          <w:p w14:paraId="6A8251CF" w14:textId="77777777" w:rsidR="00303D5E" w:rsidRPr="00A76633" w:rsidRDefault="00303D5E" w:rsidP="00303D5E">
            <w:pPr>
              <w:spacing w:after="0" w:line="240" w:lineRule="auto"/>
              <w:rPr>
                <w:ins w:id="1517" w:author="DELL" w:date="2022-07-23T02:22:00Z"/>
                <w:rFonts w:ascii="Times New Roman" w:hAnsi="Times New Roman" w:cs="Times New Roman"/>
                <w:sz w:val="24"/>
                <w:szCs w:val="24"/>
              </w:rPr>
            </w:pPr>
          </w:p>
        </w:tc>
        <w:tc>
          <w:tcPr>
            <w:tcW w:w="764" w:type="dxa"/>
          </w:tcPr>
          <w:p w14:paraId="248958EE" w14:textId="77777777" w:rsidR="00303D5E" w:rsidRPr="00A76633" w:rsidRDefault="00303D5E" w:rsidP="00303D5E">
            <w:pPr>
              <w:spacing w:after="0" w:line="240" w:lineRule="auto"/>
              <w:rPr>
                <w:ins w:id="1518" w:author="DELL" w:date="2022-07-23T02:22:00Z"/>
                <w:rFonts w:ascii="Times New Roman" w:hAnsi="Times New Roman" w:cs="Times New Roman"/>
                <w:sz w:val="24"/>
                <w:szCs w:val="24"/>
              </w:rPr>
            </w:pPr>
          </w:p>
        </w:tc>
        <w:tc>
          <w:tcPr>
            <w:tcW w:w="1194" w:type="dxa"/>
          </w:tcPr>
          <w:p w14:paraId="44255710" w14:textId="77777777" w:rsidR="00303D5E" w:rsidRPr="00A76633" w:rsidRDefault="00303D5E" w:rsidP="00303D5E">
            <w:pPr>
              <w:spacing w:after="0" w:line="240" w:lineRule="auto"/>
              <w:rPr>
                <w:ins w:id="1519" w:author="DELL" w:date="2022-07-23T02:22:00Z"/>
                <w:rFonts w:ascii="Times New Roman" w:hAnsi="Times New Roman" w:cs="Times New Roman"/>
                <w:sz w:val="24"/>
                <w:szCs w:val="24"/>
              </w:rPr>
            </w:pPr>
          </w:p>
        </w:tc>
        <w:tc>
          <w:tcPr>
            <w:tcW w:w="764" w:type="dxa"/>
          </w:tcPr>
          <w:p w14:paraId="6789C7EB" w14:textId="77777777" w:rsidR="00303D5E" w:rsidRPr="00A76633" w:rsidRDefault="00303D5E" w:rsidP="00303D5E">
            <w:pPr>
              <w:spacing w:after="0" w:line="240" w:lineRule="auto"/>
              <w:rPr>
                <w:ins w:id="1520" w:author="DELL" w:date="2022-07-23T02:22:00Z"/>
                <w:rFonts w:ascii="Times New Roman" w:hAnsi="Times New Roman" w:cs="Times New Roman"/>
                <w:sz w:val="24"/>
                <w:szCs w:val="24"/>
              </w:rPr>
            </w:pPr>
          </w:p>
        </w:tc>
        <w:tc>
          <w:tcPr>
            <w:tcW w:w="1194" w:type="dxa"/>
          </w:tcPr>
          <w:p w14:paraId="2BC76AAC" w14:textId="77777777" w:rsidR="00303D5E" w:rsidRPr="00A76633" w:rsidRDefault="00303D5E" w:rsidP="00303D5E">
            <w:pPr>
              <w:spacing w:after="0" w:line="240" w:lineRule="auto"/>
              <w:rPr>
                <w:ins w:id="1521" w:author="DELL" w:date="2022-07-23T02:22:00Z"/>
                <w:rFonts w:ascii="Times New Roman" w:hAnsi="Times New Roman" w:cs="Times New Roman"/>
                <w:sz w:val="24"/>
                <w:szCs w:val="24"/>
              </w:rPr>
            </w:pPr>
          </w:p>
        </w:tc>
        <w:tc>
          <w:tcPr>
            <w:tcW w:w="679" w:type="dxa"/>
          </w:tcPr>
          <w:p w14:paraId="1C541C55" w14:textId="6540D14C" w:rsidR="00303D5E" w:rsidRPr="00A76633" w:rsidRDefault="00303D5E" w:rsidP="00303D5E">
            <w:pPr>
              <w:spacing w:after="0" w:line="240" w:lineRule="auto"/>
              <w:rPr>
                <w:ins w:id="1522" w:author="DELL" w:date="2022-07-23T02:22:00Z"/>
                <w:rFonts w:ascii="Times New Roman" w:hAnsi="Times New Roman" w:cs="Times New Roman"/>
                <w:sz w:val="24"/>
                <w:szCs w:val="24"/>
              </w:rPr>
            </w:pPr>
          </w:p>
        </w:tc>
      </w:tr>
      <w:tr w:rsidR="00A55F34" w:rsidRPr="00A76633" w14:paraId="7E835909" w14:textId="77777777" w:rsidTr="00837772">
        <w:trPr>
          <w:ins w:id="1523" w:author="DELL" w:date="2022-07-23T02:22:00Z"/>
        </w:trPr>
        <w:tc>
          <w:tcPr>
            <w:tcW w:w="1564" w:type="dxa"/>
          </w:tcPr>
          <w:p w14:paraId="7626AFC9" w14:textId="28940611" w:rsidR="00303D5E" w:rsidRPr="00A76633" w:rsidRDefault="00303D5E" w:rsidP="00303D5E">
            <w:pPr>
              <w:spacing w:after="0" w:line="240" w:lineRule="auto"/>
              <w:rPr>
                <w:ins w:id="1524" w:author="DELL" w:date="2022-07-23T02:22:00Z"/>
                <w:rFonts w:ascii="Times New Roman" w:hAnsi="Times New Roman" w:cs="Times New Roman"/>
                <w:sz w:val="24"/>
                <w:szCs w:val="24"/>
              </w:rPr>
            </w:pPr>
            <w:ins w:id="1525" w:author="DELL" w:date="2022-07-23T02:22:00Z">
              <w:r w:rsidRPr="00A76633">
                <w:rPr>
                  <w:rFonts w:ascii="Times New Roman" w:hAnsi="Times New Roman" w:cs="Times New Roman"/>
                  <w:sz w:val="24"/>
                  <w:szCs w:val="24"/>
                </w:rPr>
                <w:t>Rural</w:t>
              </w:r>
            </w:ins>
          </w:p>
        </w:tc>
        <w:tc>
          <w:tcPr>
            <w:tcW w:w="1250" w:type="dxa"/>
          </w:tcPr>
          <w:p w14:paraId="4532AF00" w14:textId="2899A953" w:rsidR="00303D5E" w:rsidRPr="00A76633" w:rsidRDefault="00303D5E" w:rsidP="00303D5E">
            <w:pPr>
              <w:spacing w:after="0" w:line="240" w:lineRule="auto"/>
              <w:rPr>
                <w:ins w:id="1526" w:author="DELL" w:date="2022-07-23T02:22:00Z"/>
                <w:rFonts w:ascii="Times New Roman" w:hAnsi="Times New Roman" w:cs="Times New Roman"/>
                <w:sz w:val="24"/>
                <w:szCs w:val="24"/>
              </w:rPr>
            </w:pPr>
            <w:ins w:id="1527" w:author="DELL" w:date="2022-07-23T03:46:00Z">
              <w:r w:rsidRPr="00A76633">
                <w:rPr>
                  <w:rFonts w:ascii="Times New Roman" w:hAnsi="Times New Roman" w:cs="Times New Roman"/>
                  <w:sz w:val="24"/>
                  <w:szCs w:val="24"/>
                </w:rPr>
                <w:t>Reference</w:t>
              </w:r>
            </w:ins>
          </w:p>
        </w:tc>
        <w:tc>
          <w:tcPr>
            <w:tcW w:w="691" w:type="dxa"/>
          </w:tcPr>
          <w:p w14:paraId="44706BF1" w14:textId="77777777" w:rsidR="00303D5E" w:rsidRPr="00A76633" w:rsidRDefault="00303D5E" w:rsidP="00303D5E">
            <w:pPr>
              <w:spacing w:after="0" w:line="240" w:lineRule="auto"/>
              <w:rPr>
                <w:ins w:id="1528" w:author="DELL" w:date="2022-07-23T02:22:00Z"/>
                <w:rFonts w:ascii="Times New Roman" w:hAnsi="Times New Roman" w:cs="Times New Roman"/>
                <w:sz w:val="24"/>
                <w:szCs w:val="24"/>
              </w:rPr>
            </w:pPr>
          </w:p>
        </w:tc>
        <w:tc>
          <w:tcPr>
            <w:tcW w:w="1250" w:type="dxa"/>
          </w:tcPr>
          <w:p w14:paraId="27E9C755" w14:textId="2A01AC85" w:rsidR="00303D5E" w:rsidRPr="00A76633" w:rsidRDefault="00303D5E" w:rsidP="00303D5E">
            <w:pPr>
              <w:spacing w:after="0" w:line="240" w:lineRule="auto"/>
              <w:rPr>
                <w:ins w:id="1529" w:author="DELL" w:date="2022-07-23T02:22:00Z"/>
                <w:rFonts w:ascii="Times New Roman" w:hAnsi="Times New Roman" w:cs="Times New Roman"/>
                <w:sz w:val="24"/>
                <w:szCs w:val="24"/>
              </w:rPr>
            </w:pPr>
            <w:ins w:id="1530" w:author="DELL" w:date="2022-07-23T03:46:00Z">
              <w:r w:rsidRPr="00A76633">
                <w:rPr>
                  <w:rFonts w:ascii="Times New Roman" w:hAnsi="Times New Roman" w:cs="Times New Roman"/>
                  <w:sz w:val="24"/>
                  <w:szCs w:val="24"/>
                </w:rPr>
                <w:t>Reference</w:t>
              </w:r>
            </w:ins>
          </w:p>
        </w:tc>
        <w:tc>
          <w:tcPr>
            <w:tcW w:w="764" w:type="dxa"/>
          </w:tcPr>
          <w:p w14:paraId="4E90C5FE" w14:textId="77777777" w:rsidR="00303D5E" w:rsidRPr="00A76633" w:rsidRDefault="00303D5E" w:rsidP="00303D5E">
            <w:pPr>
              <w:spacing w:after="0" w:line="240" w:lineRule="auto"/>
              <w:rPr>
                <w:ins w:id="1531" w:author="DELL" w:date="2022-07-23T02:22:00Z"/>
                <w:rFonts w:ascii="Times New Roman" w:hAnsi="Times New Roman" w:cs="Times New Roman"/>
                <w:sz w:val="24"/>
                <w:szCs w:val="24"/>
              </w:rPr>
            </w:pPr>
          </w:p>
        </w:tc>
        <w:tc>
          <w:tcPr>
            <w:tcW w:w="1194" w:type="dxa"/>
          </w:tcPr>
          <w:p w14:paraId="2308915E" w14:textId="1D443C37" w:rsidR="00303D5E" w:rsidRPr="00A76633" w:rsidRDefault="00303D5E" w:rsidP="00303D5E">
            <w:pPr>
              <w:spacing w:after="0" w:line="240" w:lineRule="auto"/>
              <w:rPr>
                <w:ins w:id="1532" w:author="DELL" w:date="2022-07-23T02:22:00Z"/>
                <w:rFonts w:ascii="Times New Roman" w:hAnsi="Times New Roman" w:cs="Times New Roman"/>
                <w:sz w:val="24"/>
                <w:szCs w:val="24"/>
              </w:rPr>
            </w:pPr>
            <w:ins w:id="1533" w:author="DELL" w:date="2022-07-23T03:46:00Z">
              <w:r w:rsidRPr="00A76633">
                <w:rPr>
                  <w:rFonts w:ascii="Times New Roman" w:hAnsi="Times New Roman" w:cs="Times New Roman"/>
                  <w:sz w:val="24"/>
                  <w:szCs w:val="24"/>
                </w:rPr>
                <w:t>Reference</w:t>
              </w:r>
            </w:ins>
          </w:p>
        </w:tc>
        <w:tc>
          <w:tcPr>
            <w:tcW w:w="764" w:type="dxa"/>
          </w:tcPr>
          <w:p w14:paraId="1ABD92CD" w14:textId="77777777" w:rsidR="00303D5E" w:rsidRPr="00A76633" w:rsidRDefault="00303D5E" w:rsidP="00303D5E">
            <w:pPr>
              <w:spacing w:after="0" w:line="240" w:lineRule="auto"/>
              <w:rPr>
                <w:ins w:id="1534" w:author="DELL" w:date="2022-07-23T02:22:00Z"/>
                <w:rFonts w:ascii="Times New Roman" w:hAnsi="Times New Roman" w:cs="Times New Roman"/>
                <w:sz w:val="24"/>
                <w:szCs w:val="24"/>
              </w:rPr>
            </w:pPr>
          </w:p>
        </w:tc>
        <w:tc>
          <w:tcPr>
            <w:tcW w:w="1194" w:type="dxa"/>
          </w:tcPr>
          <w:p w14:paraId="75B5792B" w14:textId="5DC6D1E9" w:rsidR="00303D5E" w:rsidRPr="00A76633" w:rsidRDefault="00303D5E" w:rsidP="00303D5E">
            <w:pPr>
              <w:spacing w:after="0" w:line="240" w:lineRule="auto"/>
              <w:rPr>
                <w:ins w:id="1535" w:author="DELL" w:date="2022-07-23T02:22:00Z"/>
                <w:rFonts w:ascii="Times New Roman" w:hAnsi="Times New Roman" w:cs="Times New Roman"/>
                <w:sz w:val="24"/>
                <w:szCs w:val="24"/>
              </w:rPr>
            </w:pPr>
            <w:ins w:id="1536" w:author="DELL" w:date="2022-07-23T03:46:00Z">
              <w:r w:rsidRPr="00A76633">
                <w:rPr>
                  <w:rFonts w:ascii="Times New Roman" w:hAnsi="Times New Roman" w:cs="Times New Roman"/>
                  <w:sz w:val="24"/>
                  <w:szCs w:val="24"/>
                </w:rPr>
                <w:t>Reference</w:t>
              </w:r>
            </w:ins>
          </w:p>
        </w:tc>
        <w:tc>
          <w:tcPr>
            <w:tcW w:w="679" w:type="dxa"/>
          </w:tcPr>
          <w:p w14:paraId="4DF65763" w14:textId="77777777" w:rsidR="00303D5E" w:rsidRPr="00A76633" w:rsidRDefault="00303D5E" w:rsidP="00303D5E">
            <w:pPr>
              <w:spacing w:after="0" w:line="240" w:lineRule="auto"/>
              <w:rPr>
                <w:ins w:id="1537" w:author="DELL" w:date="2022-07-23T02:22:00Z"/>
                <w:rFonts w:ascii="Times New Roman" w:hAnsi="Times New Roman" w:cs="Times New Roman"/>
                <w:sz w:val="24"/>
                <w:szCs w:val="24"/>
              </w:rPr>
            </w:pPr>
          </w:p>
        </w:tc>
      </w:tr>
      <w:tr w:rsidR="00A55F34" w:rsidRPr="00A76633" w14:paraId="24EA927F" w14:textId="77777777" w:rsidTr="00837772">
        <w:trPr>
          <w:ins w:id="1538" w:author="DELL" w:date="2022-07-23T02:22:00Z"/>
        </w:trPr>
        <w:tc>
          <w:tcPr>
            <w:tcW w:w="1564" w:type="dxa"/>
          </w:tcPr>
          <w:p w14:paraId="0FFBB9F0" w14:textId="51B97585" w:rsidR="00303D5E" w:rsidRPr="00A76633" w:rsidRDefault="00303D5E" w:rsidP="00303D5E">
            <w:pPr>
              <w:spacing w:after="0" w:line="240" w:lineRule="auto"/>
              <w:rPr>
                <w:ins w:id="1539" w:author="DELL" w:date="2022-07-23T02:22:00Z"/>
                <w:rFonts w:ascii="Times New Roman" w:hAnsi="Times New Roman" w:cs="Times New Roman"/>
                <w:sz w:val="24"/>
                <w:szCs w:val="24"/>
              </w:rPr>
            </w:pPr>
            <w:ins w:id="1540" w:author="DELL" w:date="2022-07-23T02:22:00Z">
              <w:r w:rsidRPr="00A76633">
                <w:rPr>
                  <w:rFonts w:ascii="Times New Roman" w:hAnsi="Times New Roman" w:cs="Times New Roman"/>
                  <w:sz w:val="24"/>
                  <w:szCs w:val="24"/>
                </w:rPr>
                <w:t>Urban</w:t>
              </w:r>
            </w:ins>
          </w:p>
        </w:tc>
        <w:tc>
          <w:tcPr>
            <w:tcW w:w="1250" w:type="dxa"/>
          </w:tcPr>
          <w:p w14:paraId="4718F5D8" w14:textId="35F45631" w:rsidR="00303D5E" w:rsidRPr="00A76633" w:rsidRDefault="00303D5E" w:rsidP="00303D5E">
            <w:pPr>
              <w:spacing w:after="0" w:line="240" w:lineRule="auto"/>
              <w:rPr>
                <w:ins w:id="1541" w:author="DELL" w:date="2022-07-23T02:22:00Z"/>
                <w:rFonts w:ascii="Times New Roman" w:hAnsi="Times New Roman" w:cs="Times New Roman"/>
                <w:sz w:val="24"/>
                <w:szCs w:val="24"/>
              </w:rPr>
            </w:pPr>
            <w:ins w:id="1542" w:author="DELL" w:date="2022-07-23T03:46:00Z">
              <w:r>
                <w:rPr>
                  <w:rFonts w:ascii="Times New Roman" w:hAnsi="Times New Roman" w:cs="Times New Roman"/>
                  <w:sz w:val="24"/>
                  <w:szCs w:val="24"/>
                </w:rPr>
                <w:t>0.99 (0.62 -1.56)</w:t>
              </w:r>
            </w:ins>
          </w:p>
        </w:tc>
        <w:tc>
          <w:tcPr>
            <w:tcW w:w="691" w:type="dxa"/>
          </w:tcPr>
          <w:p w14:paraId="239C2827" w14:textId="5465EDEB" w:rsidR="00303D5E" w:rsidRPr="00A76633" w:rsidRDefault="00303D5E" w:rsidP="00303D5E">
            <w:pPr>
              <w:spacing w:after="0" w:line="240" w:lineRule="auto"/>
              <w:rPr>
                <w:ins w:id="1543" w:author="DELL" w:date="2022-07-23T02:22:00Z"/>
                <w:rFonts w:ascii="Times New Roman" w:hAnsi="Times New Roman" w:cs="Times New Roman"/>
                <w:sz w:val="24"/>
                <w:szCs w:val="24"/>
              </w:rPr>
            </w:pPr>
            <w:ins w:id="1544" w:author="DELL" w:date="2022-07-23T03:47:00Z">
              <w:r>
                <w:rPr>
                  <w:rFonts w:ascii="Times New Roman" w:hAnsi="Times New Roman" w:cs="Times New Roman"/>
                  <w:sz w:val="24"/>
                  <w:szCs w:val="24"/>
                </w:rPr>
                <w:t>0.948</w:t>
              </w:r>
            </w:ins>
          </w:p>
        </w:tc>
        <w:tc>
          <w:tcPr>
            <w:tcW w:w="1250" w:type="dxa"/>
          </w:tcPr>
          <w:p w14:paraId="38BD1AFD" w14:textId="72704D7E" w:rsidR="00303D5E" w:rsidRPr="00A76633" w:rsidRDefault="00303D5E" w:rsidP="00303D5E">
            <w:pPr>
              <w:spacing w:after="0" w:line="240" w:lineRule="auto"/>
              <w:rPr>
                <w:ins w:id="1545" w:author="DELL" w:date="2022-07-23T02:22:00Z"/>
                <w:rFonts w:ascii="Times New Roman" w:hAnsi="Times New Roman" w:cs="Times New Roman"/>
                <w:sz w:val="24"/>
                <w:szCs w:val="24"/>
              </w:rPr>
            </w:pPr>
            <w:ins w:id="1546" w:author="DELL" w:date="2022-07-24T00:37:00Z">
              <w:r>
                <w:rPr>
                  <w:rFonts w:ascii="Times New Roman" w:hAnsi="Times New Roman" w:cs="Times New Roman"/>
                  <w:sz w:val="24"/>
                  <w:szCs w:val="24"/>
                </w:rPr>
                <w:t>0.92</w:t>
              </w:r>
            </w:ins>
            <w:ins w:id="1547" w:author="DELL" w:date="2022-07-24T00:46:00Z">
              <w:r>
                <w:rPr>
                  <w:rFonts w:ascii="Times New Roman" w:hAnsi="Times New Roman" w:cs="Times New Roman"/>
                  <w:sz w:val="24"/>
                  <w:szCs w:val="24"/>
                </w:rPr>
                <w:t xml:space="preserve"> </w:t>
              </w:r>
            </w:ins>
            <w:ins w:id="1548" w:author="DELL" w:date="2022-07-24T00:45:00Z">
              <w:r>
                <w:rPr>
                  <w:rFonts w:ascii="Times New Roman" w:hAnsi="Times New Roman" w:cs="Times New Roman"/>
                  <w:sz w:val="24"/>
                  <w:szCs w:val="24"/>
                </w:rPr>
                <w:t>(</w:t>
              </w:r>
            </w:ins>
            <w:ins w:id="1549" w:author="DELL" w:date="2022-07-24T00:37:00Z">
              <w:r w:rsidRPr="00F4011D">
                <w:rPr>
                  <w:rFonts w:ascii="Times New Roman" w:hAnsi="Times New Roman" w:cs="Times New Roman"/>
                  <w:sz w:val="24"/>
                  <w:szCs w:val="24"/>
                </w:rPr>
                <w:t>0.56</w:t>
              </w:r>
            </w:ins>
            <w:ins w:id="1550" w:author="DELL" w:date="2022-07-24T00:46:00Z">
              <w:r>
                <w:rPr>
                  <w:rFonts w:ascii="Times New Roman" w:hAnsi="Times New Roman" w:cs="Times New Roman"/>
                  <w:sz w:val="24"/>
                  <w:szCs w:val="24"/>
                </w:rPr>
                <w:t xml:space="preserve"> -</w:t>
              </w:r>
            </w:ins>
            <w:ins w:id="1551" w:author="DELL" w:date="2022-07-24T00:37:00Z">
              <w:r w:rsidRPr="00F4011D">
                <w:rPr>
                  <w:rFonts w:ascii="Times New Roman" w:hAnsi="Times New Roman" w:cs="Times New Roman"/>
                  <w:sz w:val="24"/>
                  <w:szCs w:val="24"/>
                </w:rPr>
                <w:t xml:space="preserve"> 1.53</w:t>
              </w:r>
            </w:ins>
            <w:ins w:id="1552" w:author="DELL" w:date="2022-07-24T00:46:00Z">
              <w:r>
                <w:rPr>
                  <w:rFonts w:ascii="Times New Roman" w:hAnsi="Times New Roman" w:cs="Times New Roman"/>
                  <w:sz w:val="24"/>
                  <w:szCs w:val="24"/>
                </w:rPr>
                <w:t>)</w:t>
              </w:r>
            </w:ins>
          </w:p>
        </w:tc>
        <w:tc>
          <w:tcPr>
            <w:tcW w:w="764" w:type="dxa"/>
          </w:tcPr>
          <w:p w14:paraId="49C125F0" w14:textId="739D2B4E" w:rsidR="00303D5E" w:rsidRPr="00A76633" w:rsidRDefault="00A55F34" w:rsidP="00303D5E">
            <w:pPr>
              <w:spacing w:after="0" w:line="240" w:lineRule="auto"/>
              <w:rPr>
                <w:ins w:id="1553" w:author="DELL" w:date="2022-07-23T02:22:00Z"/>
                <w:rFonts w:ascii="Times New Roman" w:hAnsi="Times New Roman" w:cs="Times New Roman"/>
                <w:sz w:val="24"/>
                <w:szCs w:val="24"/>
              </w:rPr>
            </w:pPr>
            <w:ins w:id="1554" w:author="DELL" w:date="2022-07-24T00:31:00Z">
              <w:r>
                <w:rPr>
                  <w:rFonts w:ascii="Times New Roman" w:hAnsi="Times New Roman" w:cs="Times New Roman"/>
                  <w:sz w:val="24"/>
                  <w:szCs w:val="24"/>
                </w:rPr>
                <w:t>0.757</w:t>
              </w:r>
            </w:ins>
          </w:p>
        </w:tc>
        <w:tc>
          <w:tcPr>
            <w:tcW w:w="1194" w:type="dxa"/>
          </w:tcPr>
          <w:p w14:paraId="11D953B6" w14:textId="3C236BFB" w:rsidR="00303D5E" w:rsidRPr="00A76633" w:rsidRDefault="002B374D">
            <w:pPr>
              <w:spacing w:after="0" w:line="240" w:lineRule="auto"/>
              <w:rPr>
                <w:ins w:id="1555" w:author="DELL" w:date="2022-07-23T02:22:00Z"/>
                <w:rFonts w:ascii="Times New Roman" w:hAnsi="Times New Roman" w:cs="Times New Roman"/>
                <w:sz w:val="24"/>
                <w:szCs w:val="24"/>
              </w:rPr>
            </w:pPr>
            <w:ins w:id="1556" w:author="DELL" w:date="2022-07-24T23:01:00Z">
              <w:r>
                <w:rPr>
                  <w:rFonts w:ascii="Times New Roman" w:hAnsi="Times New Roman" w:cs="Times New Roman"/>
                  <w:sz w:val="24"/>
                  <w:szCs w:val="24"/>
                </w:rPr>
                <w:t xml:space="preserve">0.81 </w:t>
              </w:r>
            </w:ins>
            <w:ins w:id="1557" w:author="DELL" w:date="2022-07-24T23:18:00Z">
              <w:r>
                <w:rPr>
                  <w:rFonts w:ascii="Times New Roman" w:hAnsi="Times New Roman" w:cs="Times New Roman"/>
                  <w:sz w:val="24"/>
                  <w:szCs w:val="24"/>
                </w:rPr>
                <w:t>(</w:t>
              </w:r>
            </w:ins>
            <w:ins w:id="1558" w:author="DELL" w:date="2022-07-24T23:01:00Z">
              <w:r w:rsidR="00303D5E" w:rsidRPr="00303D5E">
                <w:rPr>
                  <w:rFonts w:ascii="Times New Roman" w:hAnsi="Times New Roman" w:cs="Times New Roman"/>
                  <w:sz w:val="24"/>
                  <w:szCs w:val="24"/>
                </w:rPr>
                <w:t>0.40</w:t>
              </w:r>
            </w:ins>
            <w:ins w:id="1559" w:author="DELL" w:date="2022-07-24T23:18:00Z">
              <w:r>
                <w:rPr>
                  <w:rFonts w:ascii="Times New Roman" w:hAnsi="Times New Roman" w:cs="Times New Roman"/>
                  <w:sz w:val="24"/>
                  <w:szCs w:val="24"/>
                </w:rPr>
                <w:t xml:space="preserve"> - </w:t>
              </w:r>
            </w:ins>
            <w:ins w:id="1560" w:author="DELL" w:date="2022-07-24T23:01:00Z">
              <w:r w:rsidR="00303D5E" w:rsidRPr="00303D5E">
                <w:rPr>
                  <w:rFonts w:ascii="Times New Roman" w:hAnsi="Times New Roman" w:cs="Times New Roman"/>
                  <w:sz w:val="24"/>
                  <w:szCs w:val="24"/>
                </w:rPr>
                <w:t>1.62</w:t>
              </w:r>
            </w:ins>
            <w:ins w:id="1561" w:author="DELL" w:date="2022-07-24T23:18:00Z">
              <w:r>
                <w:rPr>
                  <w:rFonts w:ascii="Times New Roman" w:hAnsi="Times New Roman" w:cs="Times New Roman"/>
                  <w:sz w:val="24"/>
                  <w:szCs w:val="24"/>
                </w:rPr>
                <w:t>)</w:t>
              </w:r>
            </w:ins>
          </w:p>
        </w:tc>
        <w:tc>
          <w:tcPr>
            <w:tcW w:w="764" w:type="dxa"/>
          </w:tcPr>
          <w:p w14:paraId="596D39B1" w14:textId="08A1BC72" w:rsidR="00303D5E" w:rsidRPr="00A76633" w:rsidRDefault="00303D5E" w:rsidP="00303D5E">
            <w:pPr>
              <w:spacing w:after="0" w:line="240" w:lineRule="auto"/>
              <w:rPr>
                <w:ins w:id="1562" w:author="DELL" w:date="2022-07-23T02:22:00Z"/>
                <w:rFonts w:ascii="Times New Roman" w:hAnsi="Times New Roman" w:cs="Times New Roman"/>
                <w:sz w:val="24"/>
                <w:szCs w:val="24"/>
              </w:rPr>
            </w:pPr>
            <w:ins w:id="1563" w:author="DELL" w:date="2022-07-24T23:01:00Z">
              <w:r w:rsidRPr="00303D5E">
                <w:rPr>
                  <w:rFonts w:ascii="Times New Roman" w:hAnsi="Times New Roman" w:cs="Times New Roman"/>
                  <w:sz w:val="24"/>
                  <w:szCs w:val="24"/>
                </w:rPr>
                <w:t xml:space="preserve">0.548  </w:t>
              </w:r>
            </w:ins>
          </w:p>
        </w:tc>
        <w:tc>
          <w:tcPr>
            <w:tcW w:w="1194" w:type="dxa"/>
          </w:tcPr>
          <w:p w14:paraId="4E4B2D91" w14:textId="55065C47" w:rsidR="00303D5E" w:rsidRPr="00A76633" w:rsidRDefault="00C96A2B">
            <w:pPr>
              <w:spacing w:after="0" w:line="240" w:lineRule="auto"/>
              <w:rPr>
                <w:ins w:id="1564" w:author="DELL" w:date="2022-07-23T02:22:00Z"/>
                <w:rFonts w:ascii="Times New Roman" w:hAnsi="Times New Roman" w:cs="Times New Roman"/>
                <w:sz w:val="24"/>
                <w:szCs w:val="24"/>
              </w:rPr>
            </w:pPr>
            <w:ins w:id="1565" w:author="DELL" w:date="2022-07-24T22:45:00Z">
              <w:r>
                <w:rPr>
                  <w:rFonts w:ascii="Times New Roman" w:hAnsi="Times New Roman" w:cs="Times New Roman"/>
                  <w:sz w:val="24"/>
                  <w:szCs w:val="24"/>
                </w:rPr>
                <w:t xml:space="preserve">0.68 </w:t>
              </w:r>
            </w:ins>
            <w:ins w:id="1566" w:author="DELL" w:date="2022-07-24T23:47:00Z">
              <w:r>
                <w:rPr>
                  <w:rFonts w:ascii="Times New Roman" w:hAnsi="Times New Roman" w:cs="Times New Roman"/>
                  <w:sz w:val="24"/>
                  <w:szCs w:val="24"/>
                </w:rPr>
                <w:t>(</w:t>
              </w:r>
            </w:ins>
            <w:ins w:id="1567" w:author="DELL" w:date="2022-07-24T22:45:00Z">
              <w:r w:rsidR="00303D5E" w:rsidRPr="00BD35FA">
                <w:rPr>
                  <w:rFonts w:ascii="Times New Roman" w:hAnsi="Times New Roman" w:cs="Times New Roman"/>
                  <w:sz w:val="24"/>
                  <w:szCs w:val="24"/>
                </w:rPr>
                <w:t xml:space="preserve">0.32 </w:t>
              </w:r>
            </w:ins>
            <w:ins w:id="1568" w:author="DELL" w:date="2022-07-24T23:47:00Z">
              <w:r>
                <w:rPr>
                  <w:rFonts w:ascii="Times New Roman" w:hAnsi="Times New Roman" w:cs="Times New Roman"/>
                  <w:sz w:val="24"/>
                  <w:szCs w:val="24"/>
                </w:rPr>
                <w:t>-</w:t>
              </w:r>
            </w:ins>
            <w:ins w:id="1569" w:author="DELL" w:date="2022-07-24T22:45:00Z">
              <w:r w:rsidR="00303D5E" w:rsidRPr="00BD35FA">
                <w:rPr>
                  <w:rFonts w:ascii="Times New Roman" w:hAnsi="Times New Roman" w:cs="Times New Roman"/>
                  <w:sz w:val="24"/>
                  <w:szCs w:val="24"/>
                </w:rPr>
                <w:t>1.44</w:t>
              </w:r>
            </w:ins>
            <w:ins w:id="1570" w:author="DELL" w:date="2022-07-24T23:47:00Z">
              <w:r>
                <w:rPr>
                  <w:rFonts w:ascii="Times New Roman" w:hAnsi="Times New Roman" w:cs="Times New Roman"/>
                  <w:sz w:val="24"/>
                  <w:szCs w:val="24"/>
                </w:rPr>
                <w:t>)</w:t>
              </w:r>
            </w:ins>
          </w:p>
        </w:tc>
        <w:tc>
          <w:tcPr>
            <w:tcW w:w="679" w:type="dxa"/>
          </w:tcPr>
          <w:p w14:paraId="351FED97" w14:textId="02B63D4E" w:rsidR="00303D5E" w:rsidRPr="00A76633" w:rsidRDefault="0086046F" w:rsidP="00303D5E">
            <w:pPr>
              <w:spacing w:after="0" w:line="240" w:lineRule="auto"/>
              <w:rPr>
                <w:ins w:id="1571" w:author="DELL" w:date="2022-07-23T02:22:00Z"/>
                <w:rFonts w:ascii="Times New Roman" w:hAnsi="Times New Roman" w:cs="Times New Roman"/>
                <w:sz w:val="24"/>
                <w:szCs w:val="24"/>
              </w:rPr>
            </w:pPr>
            <w:ins w:id="1572" w:author="DELL" w:date="2022-07-24T22:36:00Z">
              <w:r>
                <w:rPr>
                  <w:rFonts w:ascii="Times New Roman" w:hAnsi="Times New Roman" w:cs="Times New Roman"/>
                  <w:sz w:val="24"/>
                  <w:szCs w:val="24"/>
                </w:rPr>
                <w:t>0.310</w:t>
              </w:r>
            </w:ins>
          </w:p>
        </w:tc>
      </w:tr>
      <w:tr w:rsidR="00A55F34" w:rsidRPr="00A76633" w14:paraId="278924B2" w14:textId="77777777" w:rsidTr="00837772">
        <w:trPr>
          <w:ins w:id="1573" w:author="DELL" w:date="2022-07-23T02:22:00Z"/>
        </w:trPr>
        <w:tc>
          <w:tcPr>
            <w:tcW w:w="1564" w:type="dxa"/>
          </w:tcPr>
          <w:p w14:paraId="5602E767" w14:textId="52DE43C3" w:rsidR="00303D5E" w:rsidRPr="00A76633" w:rsidRDefault="00303D5E" w:rsidP="00303D5E">
            <w:pPr>
              <w:spacing w:after="0" w:line="240" w:lineRule="auto"/>
              <w:rPr>
                <w:ins w:id="1574" w:author="DELL" w:date="2022-07-23T02:22:00Z"/>
                <w:rFonts w:ascii="Times New Roman" w:hAnsi="Times New Roman" w:cs="Times New Roman"/>
                <w:sz w:val="24"/>
                <w:szCs w:val="24"/>
              </w:rPr>
            </w:pPr>
            <w:ins w:id="1575" w:author="DELL" w:date="2022-07-23T02:22:00Z">
              <w:r w:rsidRPr="00A76633">
                <w:rPr>
                  <w:rFonts w:ascii="Times New Roman" w:hAnsi="Times New Roman" w:cs="Times New Roman"/>
                  <w:sz w:val="24"/>
                  <w:szCs w:val="24"/>
                </w:rPr>
                <w:t>Division</w:t>
              </w:r>
            </w:ins>
          </w:p>
        </w:tc>
        <w:tc>
          <w:tcPr>
            <w:tcW w:w="1250" w:type="dxa"/>
          </w:tcPr>
          <w:p w14:paraId="48744F61" w14:textId="77777777" w:rsidR="00303D5E" w:rsidRPr="00A76633" w:rsidRDefault="00303D5E" w:rsidP="00303D5E">
            <w:pPr>
              <w:spacing w:after="0" w:line="240" w:lineRule="auto"/>
              <w:rPr>
                <w:ins w:id="1576" w:author="DELL" w:date="2022-07-23T02:22:00Z"/>
                <w:rFonts w:ascii="Times New Roman" w:hAnsi="Times New Roman" w:cs="Times New Roman"/>
                <w:sz w:val="24"/>
                <w:szCs w:val="24"/>
              </w:rPr>
            </w:pPr>
          </w:p>
        </w:tc>
        <w:tc>
          <w:tcPr>
            <w:tcW w:w="691" w:type="dxa"/>
          </w:tcPr>
          <w:p w14:paraId="31162AD5" w14:textId="77777777" w:rsidR="00303D5E" w:rsidRPr="00A76633" w:rsidRDefault="00303D5E" w:rsidP="00303D5E">
            <w:pPr>
              <w:spacing w:after="0" w:line="240" w:lineRule="auto"/>
              <w:rPr>
                <w:ins w:id="1577" w:author="DELL" w:date="2022-07-23T02:22:00Z"/>
                <w:rFonts w:ascii="Times New Roman" w:hAnsi="Times New Roman" w:cs="Times New Roman"/>
                <w:sz w:val="24"/>
                <w:szCs w:val="24"/>
              </w:rPr>
            </w:pPr>
          </w:p>
        </w:tc>
        <w:tc>
          <w:tcPr>
            <w:tcW w:w="1250" w:type="dxa"/>
          </w:tcPr>
          <w:p w14:paraId="3A760B1D" w14:textId="77777777" w:rsidR="00303D5E" w:rsidRPr="00A76633" w:rsidRDefault="00303D5E" w:rsidP="00303D5E">
            <w:pPr>
              <w:spacing w:after="0" w:line="240" w:lineRule="auto"/>
              <w:rPr>
                <w:ins w:id="1578" w:author="DELL" w:date="2022-07-23T02:22:00Z"/>
                <w:rFonts w:ascii="Times New Roman" w:hAnsi="Times New Roman" w:cs="Times New Roman"/>
                <w:sz w:val="24"/>
                <w:szCs w:val="24"/>
              </w:rPr>
            </w:pPr>
          </w:p>
        </w:tc>
        <w:tc>
          <w:tcPr>
            <w:tcW w:w="764" w:type="dxa"/>
          </w:tcPr>
          <w:p w14:paraId="5D953A4A" w14:textId="77777777" w:rsidR="00303D5E" w:rsidRPr="00A76633" w:rsidRDefault="00303D5E" w:rsidP="00303D5E">
            <w:pPr>
              <w:spacing w:after="0" w:line="240" w:lineRule="auto"/>
              <w:rPr>
                <w:ins w:id="1579" w:author="DELL" w:date="2022-07-23T02:22:00Z"/>
                <w:rFonts w:ascii="Times New Roman" w:hAnsi="Times New Roman" w:cs="Times New Roman"/>
                <w:sz w:val="24"/>
                <w:szCs w:val="24"/>
              </w:rPr>
            </w:pPr>
          </w:p>
        </w:tc>
        <w:tc>
          <w:tcPr>
            <w:tcW w:w="1194" w:type="dxa"/>
          </w:tcPr>
          <w:p w14:paraId="40EA1228" w14:textId="77777777" w:rsidR="00303D5E" w:rsidRPr="00A76633" w:rsidRDefault="00303D5E" w:rsidP="00303D5E">
            <w:pPr>
              <w:spacing w:after="0" w:line="240" w:lineRule="auto"/>
              <w:rPr>
                <w:ins w:id="1580" w:author="DELL" w:date="2022-07-23T02:22:00Z"/>
                <w:rFonts w:ascii="Times New Roman" w:hAnsi="Times New Roman" w:cs="Times New Roman"/>
                <w:sz w:val="24"/>
                <w:szCs w:val="24"/>
              </w:rPr>
            </w:pPr>
          </w:p>
        </w:tc>
        <w:tc>
          <w:tcPr>
            <w:tcW w:w="764" w:type="dxa"/>
          </w:tcPr>
          <w:p w14:paraId="6EC76A3C" w14:textId="77777777" w:rsidR="00303D5E" w:rsidRPr="00A76633" w:rsidRDefault="00303D5E" w:rsidP="00303D5E">
            <w:pPr>
              <w:spacing w:after="0" w:line="240" w:lineRule="auto"/>
              <w:rPr>
                <w:ins w:id="1581" w:author="DELL" w:date="2022-07-23T02:22:00Z"/>
                <w:rFonts w:ascii="Times New Roman" w:hAnsi="Times New Roman" w:cs="Times New Roman"/>
                <w:sz w:val="24"/>
                <w:szCs w:val="24"/>
              </w:rPr>
            </w:pPr>
          </w:p>
        </w:tc>
        <w:tc>
          <w:tcPr>
            <w:tcW w:w="1194" w:type="dxa"/>
          </w:tcPr>
          <w:p w14:paraId="73437A9A" w14:textId="77777777" w:rsidR="00303D5E" w:rsidRPr="00A76633" w:rsidRDefault="00303D5E" w:rsidP="00303D5E">
            <w:pPr>
              <w:spacing w:after="0" w:line="240" w:lineRule="auto"/>
              <w:rPr>
                <w:ins w:id="1582" w:author="DELL" w:date="2022-07-23T02:22:00Z"/>
                <w:rFonts w:ascii="Times New Roman" w:hAnsi="Times New Roman" w:cs="Times New Roman"/>
                <w:sz w:val="24"/>
                <w:szCs w:val="24"/>
              </w:rPr>
            </w:pPr>
          </w:p>
        </w:tc>
        <w:tc>
          <w:tcPr>
            <w:tcW w:w="679" w:type="dxa"/>
          </w:tcPr>
          <w:p w14:paraId="7EC35B0E" w14:textId="02AA42F4" w:rsidR="00303D5E" w:rsidRPr="00A76633" w:rsidRDefault="00303D5E" w:rsidP="00303D5E">
            <w:pPr>
              <w:spacing w:after="0" w:line="240" w:lineRule="auto"/>
              <w:rPr>
                <w:ins w:id="1583" w:author="DELL" w:date="2022-07-23T02:22:00Z"/>
                <w:rFonts w:ascii="Times New Roman" w:hAnsi="Times New Roman" w:cs="Times New Roman"/>
                <w:sz w:val="24"/>
                <w:szCs w:val="24"/>
              </w:rPr>
            </w:pPr>
          </w:p>
        </w:tc>
      </w:tr>
      <w:tr w:rsidR="00A55F34" w:rsidRPr="00A76633" w14:paraId="1F017BA2" w14:textId="77777777" w:rsidTr="00837772">
        <w:trPr>
          <w:ins w:id="1584" w:author="DELL" w:date="2022-07-23T03:48:00Z"/>
        </w:trPr>
        <w:tc>
          <w:tcPr>
            <w:tcW w:w="1564" w:type="dxa"/>
          </w:tcPr>
          <w:p w14:paraId="4D4314C1" w14:textId="368C2A38" w:rsidR="00303D5E" w:rsidRPr="00A76633" w:rsidRDefault="00303D5E" w:rsidP="00303D5E">
            <w:pPr>
              <w:spacing w:after="0" w:line="240" w:lineRule="auto"/>
              <w:rPr>
                <w:ins w:id="1585" w:author="DELL" w:date="2022-07-23T03:48:00Z"/>
                <w:rFonts w:ascii="Times New Roman" w:hAnsi="Times New Roman" w:cs="Times New Roman"/>
                <w:sz w:val="24"/>
                <w:szCs w:val="24"/>
              </w:rPr>
            </w:pPr>
            <w:ins w:id="1586" w:author="DELL" w:date="2022-07-23T03:48:00Z">
              <w:r w:rsidRPr="00A76633">
                <w:rPr>
                  <w:rFonts w:ascii="Times New Roman" w:hAnsi="Times New Roman" w:cs="Times New Roman"/>
                  <w:sz w:val="24"/>
                  <w:szCs w:val="24"/>
                </w:rPr>
                <w:t>Sylhet</w:t>
              </w:r>
            </w:ins>
          </w:p>
        </w:tc>
        <w:tc>
          <w:tcPr>
            <w:tcW w:w="1250" w:type="dxa"/>
          </w:tcPr>
          <w:p w14:paraId="217FFDD1" w14:textId="39585C5C" w:rsidR="00303D5E" w:rsidRPr="00A76633" w:rsidRDefault="00303D5E" w:rsidP="00303D5E">
            <w:pPr>
              <w:spacing w:after="0" w:line="240" w:lineRule="auto"/>
              <w:rPr>
                <w:ins w:id="1587" w:author="DELL" w:date="2022-07-23T03:48:00Z"/>
                <w:rFonts w:ascii="Times New Roman" w:hAnsi="Times New Roman" w:cs="Times New Roman"/>
                <w:sz w:val="24"/>
                <w:szCs w:val="24"/>
              </w:rPr>
            </w:pPr>
            <w:ins w:id="1588" w:author="DELL" w:date="2022-07-23T03:48:00Z">
              <w:r w:rsidRPr="00A76633">
                <w:rPr>
                  <w:rFonts w:ascii="Times New Roman" w:hAnsi="Times New Roman" w:cs="Times New Roman"/>
                  <w:sz w:val="24"/>
                  <w:szCs w:val="24"/>
                </w:rPr>
                <w:t>Reference</w:t>
              </w:r>
            </w:ins>
          </w:p>
        </w:tc>
        <w:tc>
          <w:tcPr>
            <w:tcW w:w="691" w:type="dxa"/>
          </w:tcPr>
          <w:p w14:paraId="4638FC43" w14:textId="77777777" w:rsidR="00303D5E" w:rsidRPr="00A76633" w:rsidRDefault="00303D5E" w:rsidP="00303D5E">
            <w:pPr>
              <w:spacing w:after="0" w:line="240" w:lineRule="auto"/>
              <w:rPr>
                <w:ins w:id="1589" w:author="DELL" w:date="2022-07-23T03:48:00Z"/>
                <w:rFonts w:ascii="Times New Roman" w:hAnsi="Times New Roman" w:cs="Times New Roman"/>
                <w:sz w:val="24"/>
                <w:szCs w:val="24"/>
              </w:rPr>
            </w:pPr>
          </w:p>
        </w:tc>
        <w:tc>
          <w:tcPr>
            <w:tcW w:w="1250" w:type="dxa"/>
          </w:tcPr>
          <w:p w14:paraId="13327F2B" w14:textId="0DDBFFE7" w:rsidR="00303D5E" w:rsidRPr="00A76633" w:rsidRDefault="00303D5E" w:rsidP="00303D5E">
            <w:pPr>
              <w:spacing w:after="0" w:line="240" w:lineRule="auto"/>
              <w:rPr>
                <w:ins w:id="1590" w:author="DELL" w:date="2022-07-23T03:48:00Z"/>
                <w:rFonts w:ascii="Times New Roman" w:hAnsi="Times New Roman" w:cs="Times New Roman"/>
                <w:sz w:val="24"/>
                <w:szCs w:val="24"/>
              </w:rPr>
            </w:pPr>
            <w:ins w:id="1591" w:author="DELL" w:date="2022-07-23T03:48:00Z">
              <w:r w:rsidRPr="00A76633">
                <w:rPr>
                  <w:rFonts w:ascii="Times New Roman" w:hAnsi="Times New Roman" w:cs="Times New Roman"/>
                  <w:sz w:val="24"/>
                  <w:szCs w:val="24"/>
                </w:rPr>
                <w:t>Reference</w:t>
              </w:r>
            </w:ins>
          </w:p>
        </w:tc>
        <w:tc>
          <w:tcPr>
            <w:tcW w:w="764" w:type="dxa"/>
          </w:tcPr>
          <w:p w14:paraId="13454C85" w14:textId="77777777" w:rsidR="00303D5E" w:rsidRPr="00A76633" w:rsidRDefault="00303D5E" w:rsidP="00303D5E">
            <w:pPr>
              <w:spacing w:after="0" w:line="240" w:lineRule="auto"/>
              <w:rPr>
                <w:ins w:id="1592" w:author="DELL" w:date="2022-07-23T03:48:00Z"/>
                <w:rFonts w:ascii="Times New Roman" w:hAnsi="Times New Roman" w:cs="Times New Roman"/>
                <w:sz w:val="24"/>
                <w:szCs w:val="24"/>
              </w:rPr>
            </w:pPr>
          </w:p>
        </w:tc>
        <w:tc>
          <w:tcPr>
            <w:tcW w:w="1194" w:type="dxa"/>
          </w:tcPr>
          <w:p w14:paraId="6495511F" w14:textId="4BF50986" w:rsidR="00303D5E" w:rsidRPr="00A76633" w:rsidRDefault="00303D5E" w:rsidP="00303D5E">
            <w:pPr>
              <w:spacing w:after="0" w:line="240" w:lineRule="auto"/>
              <w:rPr>
                <w:ins w:id="1593" w:author="DELL" w:date="2022-07-23T03:48:00Z"/>
                <w:rFonts w:ascii="Times New Roman" w:hAnsi="Times New Roman" w:cs="Times New Roman"/>
                <w:sz w:val="24"/>
                <w:szCs w:val="24"/>
              </w:rPr>
            </w:pPr>
            <w:ins w:id="1594" w:author="DELL" w:date="2022-07-23T03:48:00Z">
              <w:r w:rsidRPr="00A76633">
                <w:rPr>
                  <w:rFonts w:ascii="Times New Roman" w:hAnsi="Times New Roman" w:cs="Times New Roman"/>
                  <w:sz w:val="24"/>
                  <w:szCs w:val="24"/>
                </w:rPr>
                <w:t>Reference</w:t>
              </w:r>
            </w:ins>
          </w:p>
        </w:tc>
        <w:tc>
          <w:tcPr>
            <w:tcW w:w="764" w:type="dxa"/>
          </w:tcPr>
          <w:p w14:paraId="4F56050D" w14:textId="77777777" w:rsidR="00303D5E" w:rsidRPr="00A76633" w:rsidRDefault="00303D5E" w:rsidP="00303D5E">
            <w:pPr>
              <w:spacing w:after="0" w:line="240" w:lineRule="auto"/>
              <w:rPr>
                <w:ins w:id="1595" w:author="DELL" w:date="2022-07-23T03:48:00Z"/>
                <w:rFonts w:ascii="Times New Roman" w:hAnsi="Times New Roman" w:cs="Times New Roman"/>
                <w:sz w:val="24"/>
                <w:szCs w:val="24"/>
              </w:rPr>
            </w:pPr>
          </w:p>
        </w:tc>
        <w:tc>
          <w:tcPr>
            <w:tcW w:w="1194" w:type="dxa"/>
          </w:tcPr>
          <w:p w14:paraId="320CA80E" w14:textId="127B33E5" w:rsidR="00303D5E" w:rsidRPr="00A76633" w:rsidRDefault="00303D5E" w:rsidP="00303D5E">
            <w:pPr>
              <w:spacing w:after="0" w:line="240" w:lineRule="auto"/>
              <w:rPr>
                <w:ins w:id="1596" w:author="DELL" w:date="2022-07-23T03:48:00Z"/>
                <w:rFonts w:ascii="Times New Roman" w:hAnsi="Times New Roman" w:cs="Times New Roman"/>
                <w:sz w:val="24"/>
                <w:szCs w:val="24"/>
              </w:rPr>
            </w:pPr>
            <w:ins w:id="1597" w:author="DELL" w:date="2022-07-23T03:48:00Z">
              <w:r w:rsidRPr="00A76633">
                <w:rPr>
                  <w:rFonts w:ascii="Times New Roman" w:hAnsi="Times New Roman" w:cs="Times New Roman"/>
                  <w:sz w:val="24"/>
                  <w:szCs w:val="24"/>
                </w:rPr>
                <w:t>Reference</w:t>
              </w:r>
            </w:ins>
          </w:p>
        </w:tc>
        <w:tc>
          <w:tcPr>
            <w:tcW w:w="679" w:type="dxa"/>
          </w:tcPr>
          <w:p w14:paraId="2A97DCE1" w14:textId="77777777" w:rsidR="00303D5E" w:rsidRPr="00A76633" w:rsidRDefault="00303D5E" w:rsidP="00303D5E">
            <w:pPr>
              <w:spacing w:after="0" w:line="240" w:lineRule="auto"/>
              <w:rPr>
                <w:ins w:id="1598" w:author="DELL" w:date="2022-07-23T03:48:00Z"/>
                <w:rFonts w:ascii="Times New Roman" w:hAnsi="Times New Roman" w:cs="Times New Roman"/>
                <w:sz w:val="24"/>
                <w:szCs w:val="24"/>
              </w:rPr>
            </w:pPr>
          </w:p>
        </w:tc>
      </w:tr>
      <w:tr w:rsidR="00A55F34" w:rsidRPr="00A76633" w14:paraId="5FD563D2" w14:textId="77777777" w:rsidTr="00837772">
        <w:trPr>
          <w:ins w:id="1599" w:author="DELL" w:date="2022-07-23T02:22:00Z"/>
        </w:trPr>
        <w:tc>
          <w:tcPr>
            <w:tcW w:w="1564" w:type="dxa"/>
          </w:tcPr>
          <w:p w14:paraId="535176D6" w14:textId="33DA5E84" w:rsidR="00303D5E" w:rsidRPr="00A76633" w:rsidRDefault="00303D5E" w:rsidP="00303D5E">
            <w:pPr>
              <w:spacing w:after="0" w:line="240" w:lineRule="auto"/>
              <w:rPr>
                <w:ins w:id="1600" w:author="DELL" w:date="2022-07-23T02:22:00Z"/>
                <w:rFonts w:ascii="Times New Roman" w:hAnsi="Times New Roman" w:cs="Times New Roman"/>
                <w:sz w:val="24"/>
                <w:szCs w:val="24"/>
              </w:rPr>
            </w:pPr>
            <w:ins w:id="1601" w:author="DELL" w:date="2022-07-23T02:22:00Z">
              <w:r w:rsidRPr="00A76633">
                <w:rPr>
                  <w:rFonts w:ascii="Times New Roman" w:hAnsi="Times New Roman" w:cs="Times New Roman"/>
                  <w:sz w:val="24"/>
                  <w:szCs w:val="24"/>
                </w:rPr>
                <w:t>Barisal</w:t>
              </w:r>
            </w:ins>
          </w:p>
        </w:tc>
        <w:tc>
          <w:tcPr>
            <w:tcW w:w="1250" w:type="dxa"/>
          </w:tcPr>
          <w:p w14:paraId="7748D617" w14:textId="783E1795" w:rsidR="00303D5E" w:rsidRPr="00A76633" w:rsidRDefault="00303D5E" w:rsidP="00303D5E">
            <w:pPr>
              <w:spacing w:after="0" w:line="240" w:lineRule="auto"/>
              <w:rPr>
                <w:ins w:id="1602" w:author="DELL" w:date="2022-07-23T02:22:00Z"/>
                <w:rFonts w:ascii="Times New Roman" w:hAnsi="Times New Roman" w:cs="Times New Roman"/>
                <w:sz w:val="24"/>
                <w:szCs w:val="24"/>
              </w:rPr>
            </w:pPr>
            <w:ins w:id="1603" w:author="DELL" w:date="2022-07-23T03:52:00Z">
              <w:r>
                <w:rPr>
                  <w:rFonts w:ascii="Times New Roman" w:hAnsi="Times New Roman" w:cs="Times New Roman"/>
                  <w:sz w:val="24"/>
                  <w:szCs w:val="24"/>
                </w:rPr>
                <w:t>5.48 (2.08 – 14.42)</w:t>
              </w:r>
            </w:ins>
          </w:p>
        </w:tc>
        <w:tc>
          <w:tcPr>
            <w:tcW w:w="691" w:type="dxa"/>
          </w:tcPr>
          <w:p w14:paraId="404A3534" w14:textId="35C84D34" w:rsidR="00303D5E" w:rsidRPr="00A76633" w:rsidRDefault="00303D5E" w:rsidP="00303D5E">
            <w:pPr>
              <w:spacing w:after="0" w:line="240" w:lineRule="auto"/>
              <w:rPr>
                <w:ins w:id="1604" w:author="DELL" w:date="2022-07-23T02:22:00Z"/>
                <w:rFonts w:ascii="Times New Roman" w:hAnsi="Times New Roman" w:cs="Times New Roman"/>
                <w:sz w:val="24"/>
                <w:szCs w:val="24"/>
              </w:rPr>
            </w:pPr>
            <w:ins w:id="1605" w:author="DELL" w:date="2022-07-23T03:50:00Z">
              <w:r>
                <w:rPr>
                  <w:rFonts w:ascii="Times New Roman" w:hAnsi="Times New Roman" w:cs="Times New Roman"/>
                  <w:sz w:val="24"/>
                  <w:szCs w:val="24"/>
                </w:rPr>
                <w:t>&lt;0.001</w:t>
              </w:r>
            </w:ins>
          </w:p>
        </w:tc>
        <w:tc>
          <w:tcPr>
            <w:tcW w:w="1250" w:type="dxa"/>
          </w:tcPr>
          <w:p w14:paraId="79E7E7AD" w14:textId="7F1511D8" w:rsidR="00303D5E" w:rsidRPr="00A76633" w:rsidRDefault="00303D5E" w:rsidP="00303D5E">
            <w:pPr>
              <w:spacing w:after="0" w:line="240" w:lineRule="auto"/>
              <w:rPr>
                <w:ins w:id="1606" w:author="DELL" w:date="2022-07-23T02:22:00Z"/>
                <w:rFonts w:ascii="Times New Roman" w:hAnsi="Times New Roman" w:cs="Times New Roman"/>
                <w:sz w:val="24"/>
                <w:szCs w:val="24"/>
              </w:rPr>
            </w:pPr>
            <w:ins w:id="1607" w:author="DELL" w:date="2022-07-24T00:37:00Z">
              <w:r>
                <w:rPr>
                  <w:rFonts w:ascii="Times New Roman" w:hAnsi="Times New Roman" w:cs="Times New Roman"/>
                  <w:sz w:val="24"/>
                  <w:szCs w:val="24"/>
                </w:rPr>
                <w:t>5.12</w:t>
              </w:r>
              <w:r w:rsidRPr="00F4011D">
                <w:rPr>
                  <w:rFonts w:ascii="Times New Roman" w:hAnsi="Times New Roman" w:cs="Times New Roman"/>
                  <w:sz w:val="24"/>
                  <w:szCs w:val="24"/>
                </w:rPr>
                <w:t xml:space="preserve"> </w:t>
              </w:r>
            </w:ins>
            <w:ins w:id="1608" w:author="DELL" w:date="2022-07-24T00:46:00Z">
              <w:r>
                <w:rPr>
                  <w:rFonts w:ascii="Times New Roman" w:hAnsi="Times New Roman" w:cs="Times New Roman"/>
                  <w:sz w:val="24"/>
                  <w:szCs w:val="24"/>
                </w:rPr>
                <w:t>(</w:t>
              </w:r>
            </w:ins>
            <w:ins w:id="1609" w:author="DELL" w:date="2022-07-24T00:37:00Z">
              <w:r w:rsidRPr="00F4011D">
                <w:rPr>
                  <w:rFonts w:ascii="Times New Roman" w:hAnsi="Times New Roman" w:cs="Times New Roman"/>
                  <w:sz w:val="24"/>
                  <w:szCs w:val="24"/>
                </w:rPr>
                <w:t xml:space="preserve">1.83 </w:t>
              </w:r>
            </w:ins>
            <w:ins w:id="1610" w:author="DELL" w:date="2022-07-24T00:46:00Z">
              <w:r>
                <w:rPr>
                  <w:rFonts w:ascii="Times New Roman" w:hAnsi="Times New Roman" w:cs="Times New Roman"/>
                  <w:sz w:val="24"/>
                  <w:szCs w:val="24"/>
                </w:rPr>
                <w:t>-</w:t>
              </w:r>
            </w:ins>
            <w:ins w:id="1611" w:author="DELL" w:date="2022-07-24T00:37:00Z">
              <w:r>
                <w:rPr>
                  <w:rFonts w:ascii="Times New Roman" w:hAnsi="Times New Roman" w:cs="Times New Roman"/>
                  <w:sz w:val="24"/>
                  <w:szCs w:val="24"/>
                </w:rPr>
                <w:t xml:space="preserve"> </w:t>
              </w:r>
              <w:r w:rsidRPr="00F4011D">
                <w:rPr>
                  <w:rFonts w:ascii="Times New Roman" w:hAnsi="Times New Roman" w:cs="Times New Roman"/>
                  <w:sz w:val="24"/>
                  <w:szCs w:val="24"/>
                </w:rPr>
                <w:t>14.26</w:t>
              </w:r>
            </w:ins>
            <w:ins w:id="1612" w:author="DELL" w:date="2022-07-24T00:46:00Z">
              <w:r>
                <w:rPr>
                  <w:rFonts w:ascii="Times New Roman" w:hAnsi="Times New Roman" w:cs="Times New Roman"/>
                  <w:sz w:val="24"/>
                  <w:szCs w:val="24"/>
                </w:rPr>
                <w:t>)</w:t>
              </w:r>
            </w:ins>
          </w:p>
        </w:tc>
        <w:tc>
          <w:tcPr>
            <w:tcW w:w="764" w:type="dxa"/>
          </w:tcPr>
          <w:p w14:paraId="50AFC53E" w14:textId="6D6FF0C7" w:rsidR="00303D5E" w:rsidRPr="00A76633" w:rsidRDefault="00303D5E" w:rsidP="00303D5E">
            <w:pPr>
              <w:spacing w:after="0" w:line="240" w:lineRule="auto"/>
              <w:rPr>
                <w:ins w:id="1613" w:author="DELL" w:date="2022-07-23T02:22:00Z"/>
                <w:rFonts w:ascii="Times New Roman" w:hAnsi="Times New Roman" w:cs="Times New Roman"/>
                <w:sz w:val="24"/>
                <w:szCs w:val="24"/>
              </w:rPr>
            </w:pPr>
            <w:ins w:id="1614" w:author="DELL" w:date="2022-07-24T00:31:00Z">
              <w:r w:rsidRPr="00AF1889">
                <w:rPr>
                  <w:rFonts w:ascii="Times New Roman" w:hAnsi="Times New Roman" w:cs="Times New Roman"/>
                  <w:sz w:val="24"/>
                  <w:szCs w:val="24"/>
                </w:rPr>
                <w:t>0.</w:t>
              </w:r>
              <w:r w:rsidR="00A55F34">
                <w:rPr>
                  <w:rFonts w:ascii="Times New Roman" w:hAnsi="Times New Roman" w:cs="Times New Roman"/>
                  <w:sz w:val="24"/>
                  <w:szCs w:val="24"/>
                </w:rPr>
                <w:t>002</w:t>
              </w:r>
              <w:r w:rsidRPr="00AF1889">
                <w:rPr>
                  <w:rFonts w:ascii="Times New Roman" w:hAnsi="Times New Roman" w:cs="Times New Roman"/>
                  <w:sz w:val="24"/>
                  <w:szCs w:val="24"/>
                </w:rPr>
                <w:t>**</w:t>
              </w:r>
            </w:ins>
          </w:p>
        </w:tc>
        <w:tc>
          <w:tcPr>
            <w:tcW w:w="1194" w:type="dxa"/>
          </w:tcPr>
          <w:p w14:paraId="022EBCDC" w14:textId="6B071A89" w:rsidR="00303D5E" w:rsidRPr="00A76633" w:rsidRDefault="002B374D">
            <w:pPr>
              <w:spacing w:after="0" w:line="240" w:lineRule="auto"/>
              <w:rPr>
                <w:ins w:id="1615" w:author="DELL" w:date="2022-07-23T02:22:00Z"/>
                <w:rFonts w:ascii="Times New Roman" w:hAnsi="Times New Roman" w:cs="Times New Roman"/>
                <w:sz w:val="24"/>
                <w:szCs w:val="24"/>
              </w:rPr>
            </w:pPr>
            <w:ins w:id="1616" w:author="DELL" w:date="2022-07-24T23:02:00Z">
              <w:r>
                <w:rPr>
                  <w:rFonts w:ascii="Times New Roman" w:hAnsi="Times New Roman" w:cs="Times New Roman"/>
                  <w:sz w:val="24"/>
                  <w:szCs w:val="24"/>
                </w:rPr>
                <w:t xml:space="preserve">0.51 </w:t>
              </w:r>
            </w:ins>
            <w:ins w:id="1617" w:author="DELL" w:date="2022-07-24T23:18:00Z">
              <w:r>
                <w:rPr>
                  <w:rFonts w:ascii="Times New Roman" w:hAnsi="Times New Roman" w:cs="Times New Roman"/>
                  <w:sz w:val="24"/>
                  <w:szCs w:val="24"/>
                </w:rPr>
                <w:t>(</w:t>
              </w:r>
            </w:ins>
            <w:ins w:id="1618" w:author="DELL" w:date="2022-07-24T23:02:00Z">
              <w:r w:rsidR="00303D5E" w:rsidRPr="00303D5E">
                <w:rPr>
                  <w:rFonts w:ascii="Times New Roman" w:hAnsi="Times New Roman" w:cs="Times New Roman"/>
                  <w:sz w:val="24"/>
                  <w:szCs w:val="24"/>
                </w:rPr>
                <w:t>0.14</w:t>
              </w:r>
            </w:ins>
            <w:ins w:id="1619" w:author="DELL" w:date="2022-07-24T23:18:00Z">
              <w:r>
                <w:rPr>
                  <w:rFonts w:ascii="Times New Roman" w:hAnsi="Times New Roman" w:cs="Times New Roman"/>
                  <w:sz w:val="24"/>
                  <w:szCs w:val="24"/>
                </w:rPr>
                <w:t xml:space="preserve"> -</w:t>
              </w:r>
            </w:ins>
            <w:ins w:id="1620" w:author="DELL" w:date="2022-07-24T23:02:00Z">
              <w:r w:rsidR="00303D5E" w:rsidRPr="00303D5E">
                <w:rPr>
                  <w:rFonts w:ascii="Times New Roman" w:hAnsi="Times New Roman" w:cs="Times New Roman"/>
                  <w:sz w:val="24"/>
                  <w:szCs w:val="24"/>
                </w:rPr>
                <w:t xml:space="preserve"> 1.80</w:t>
              </w:r>
            </w:ins>
            <w:ins w:id="1621" w:author="DELL" w:date="2022-07-24T23:18:00Z">
              <w:r>
                <w:rPr>
                  <w:rFonts w:ascii="Times New Roman" w:hAnsi="Times New Roman" w:cs="Times New Roman"/>
                  <w:sz w:val="24"/>
                  <w:szCs w:val="24"/>
                </w:rPr>
                <w:t>)</w:t>
              </w:r>
            </w:ins>
          </w:p>
        </w:tc>
        <w:tc>
          <w:tcPr>
            <w:tcW w:w="764" w:type="dxa"/>
          </w:tcPr>
          <w:p w14:paraId="560FF586" w14:textId="0C744721" w:rsidR="00303D5E" w:rsidRPr="00A76633" w:rsidRDefault="00303D5E" w:rsidP="00303D5E">
            <w:pPr>
              <w:spacing w:after="0" w:line="240" w:lineRule="auto"/>
              <w:rPr>
                <w:ins w:id="1622" w:author="DELL" w:date="2022-07-23T02:22:00Z"/>
                <w:rFonts w:ascii="Times New Roman" w:hAnsi="Times New Roman" w:cs="Times New Roman"/>
                <w:sz w:val="24"/>
                <w:szCs w:val="24"/>
              </w:rPr>
            </w:pPr>
            <w:ins w:id="1623" w:author="DELL" w:date="2022-07-24T23:02:00Z">
              <w:r w:rsidRPr="00303D5E">
                <w:rPr>
                  <w:rFonts w:ascii="Times New Roman" w:hAnsi="Times New Roman" w:cs="Times New Roman"/>
                  <w:sz w:val="24"/>
                  <w:szCs w:val="24"/>
                </w:rPr>
                <w:t>0.297</w:t>
              </w:r>
            </w:ins>
          </w:p>
        </w:tc>
        <w:tc>
          <w:tcPr>
            <w:tcW w:w="1194" w:type="dxa"/>
          </w:tcPr>
          <w:p w14:paraId="3D4AF8F6" w14:textId="109AE4ED" w:rsidR="00303D5E" w:rsidRPr="00A76633" w:rsidRDefault="00C96A2B">
            <w:pPr>
              <w:spacing w:after="0" w:line="240" w:lineRule="auto"/>
              <w:rPr>
                <w:ins w:id="1624" w:author="DELL" w:date="2022-07-23T02:22:00Z"/>
                <w:rFonts w:ascii="Times New Roman" w:hAnsi="Times New Roman" w:cs="Times New Roman"/>
                <w:sz w:val="24"/>
                <w:szCs w:val="24"/>
              </w:rPr>
            </w:pPr>
            <w:ins w:id="1625" w:author="DELL" w:date="2022-07-24T22:46:00Z">
              <w:r>
                <w:rPr>
                  <w:rFonts w:ascii="Times New Roman" w:hAnsi="Times New Roman" w:cs="Times New Roman"/>
                  <w:sz w:val="24"/>
                  <w:szCs w:val="24"/>
                </w:rPr>
                <w:t xml:space="preserve">0.41 </w:t>
              </w:r>
            </w:ins>
            <w:ins w:id="1626" w:author="DELL" w:date="2022-07-24T23:45:00Z">
              <w:r>
                <w:rPr>
                  <w:rFonts w:ascii="Times New Roman" w:hAnsi="Times New Roman" w:cs="Times New Roman"/>
                  <w:sz w:val="24"/>
                  <w:szCs w:val="24"/>
                </w:rPr>
                <w:t>(</w:t>
              </w:r>
            </w:ins>
            <w:ins w:id="1627" w:author="DELL" w:date="2022-07-24T22:46:00Z">
              <w:r>
                <w:rPr>
                  <w:rFonts w:ascii="Times New Roman" w:hAnsi="Times New Roman" w:cs="Times New Roman"/>
                  <w:sz w:val="24"/>
                  <w:szCs w:val="24"/>
                </w:rPr>
                <w:t>0.11 -</w:t>
              </w:r>
              <w:r w:rsidR="00303D5E" w:rsidRPr="00BD35FA">
                <w:rPr>
                  <w:rFonts w:ascii="Times New Roman" w:hAnsi="Times New Roman" w:cs="Times New Roman"/>
                  <w:sz w:val="24"/>
                  <w:szCs w:val="24"/>
                </w:rPr>
                <w:t xml:space="preserve"> 1.58</w:t>
              </w:r>
            </w:ins>
            <w:ins w:id="1628" w:author="DELL" w:date="2022-07-24T23:45:00Z">
              <w:r>
                <w:rPr>
                  <w:rFonts w:ascii="Times New Roman" w:hAnsi="Times New Roman" w:cs="Times New Roman"/>
                  <w:sz w:val="24"/>
                  <w:szCs w:val="24"/>
                </w:rPr>
                <w:t>)</w:t>
              </w:r>
            </w:ins>
          </w:p>
        </w:tc>
        <w:tc>
          <w:tcPr>
            <w:tcW w:w="679" w:type="dxa"/>
          </w:tcPr>
          <w:p w14:paraId="003DD9B3" w14:textId="4185517A" w:rsidR="00303D5E" w:rsidRPr="00A76633" w:rsidRDefault="0086046F" w:rsidP="00303D5E">
            <w:pPr>
              <w:spacing w:after="0" w:line="240" w:lineRule="auto"/>
              <w:rPr>
                <w:ins w:id="1629" w:author="DELL" w:date="2022-07-23T02:22:00Z"/>
                <w:rFonts w:ascii="Times New Roman" w:hAnsi="Times New Roman" w:cs="Times New Roman"/>
                <w:sz w:val="24"/>
                <w:szCs w:val="24"/>
              </w:rPr>
            </w:pPr>
            <w:ins w:id="1630" w:author="DELL" w:date="2022-07-24T22:36:00Z">
              <w:r>
                <w:rPr>
                  <w:rFonts w:ascii="Times New Roman" w:hAnsi="Times New Roman" w:cs="Times New Roman"/>
                  <w:sz w:val="24"/>
                  <w:szCs w:val="24"/>
                </w:rPr>
                <w:t>0.194</w:t>
              </w:r>
            </w:ins>
          </w:p>
        </w:tc>
      </w:tr>
      <w:tr w:rsidR="00A55F34" w:rsidRPr="00A76633" w14:paraId="0189369E" w14:textId="77777777" w:rsidTr="00837772">
        <w:trPr>
          <w:ins w:id="1631" w:author="DELL" w:date="2022-07-23T02:22:00Z"/>
        </w:trPr>
        <w:tc>
          <w:tcPr>
            <w:tcW w:w="1564" w:type="dxa"/>
          </w:tcPr>
          <w:p w14:paraId="1863472F" w14:textId="5B68BD27" w:rsidR="00303D5E" w:rsidRPr="00A76633" w:rsidRDefault="00303D5E" w:rsidP="00303D5E">
            <w:pPr>
              <w:spacing w:after="0" w:line="240" w:lineRule="auto"/>
              <w:rPr>
                <w:ins w:id="1632" w:author="DELL" w:date="2022-07-23T02:22:00Z"/>
                <w:rFonts w:ascii="Times New Roman" w:hAnsi="Times New Roman" w:cs="Times New Roman"/>
                <w:sz w:val="24"/>
                <w:szCs w:val="24"/>
              </w:rPr>
            </w:pPr>
            <w:ins w:id="1633" w:author="DELL" w:date="2022-07-23T02:22:00Z">
              <w:r w:rsidRPr="00A76633">
                <w:rPr>
                  <w:rFonts w:ascii="Times New Roman" w:hAnsi="Times New Roman" w:cs="Times New Roman"/>
                  <w:sz w:val="24"/>
                  <w:szCs w:val="24"/>
                </w:rPr>
                <w:t>Chattogram</w:t>
              </w:r>
            </w:ins>
          </w:p>
        </w:tc>
        <w:tc>
          <w:tcPr>
            <w:tcW w:w="1250" w:type="dxa"/>
          </w:tcPr>
          <w:p w14:paraId="33AE9A69" w14:textId="211EFB53" w:rsidR="00303D5E" w:rsidRPr="00A76633" w:rsidRDefault="00303D5E" w:rsidP="00303D5E">
            <w:pPr>
              <w:spacing w:after="0" w:line="240" w:lineRule="auto"/>
              <w:rPr>
                <w:ins w:id="1634" w:author="DELL" w:date="2022-07-23T02:22:00Z"/>
                <w:rFonts w:ascii="Times New Roman" w:hAnsi="Times New Roman" w:cs="Times New Roman"/>
                <w:sz w:val="24"/>
                <w:szCs w:val="24"/>
              </w:rPr>
            </w:pPr>
            <w:ins w:id="1635" w:author="DELL" w:date="2022-07-23T03:52:00Z">
              <w:r>
                <w:rPr>
                  <w:rFonts w:ascii="Times New Roman" w:hAnsi="Times New Roman" w:cs="Times New Roman"/>
                  <w:sz w:val="24"/>
                  <w:szCs w:val="24"/>
                </w:rPr>
                <w:t>2.02 (0.78 – 5.20</w:t>
              </w:r>
            </w:ins>
            <w:ins w:id="1636" w:author="DELL" w:date="2022-07-23T03:53:00Z">
              <w:r>
                <w:rPr>
                  <w:rFonts w:ascii="Times New Roman" w:hAnsi="Times New Roman" w:cs="Times New Roman"/>
                  <w:sz w:val="24"/>
                  <w:szCs w:val="24"/>
                </w:rPr>
                <w:t>)</w:t>
              </w:r>
            </w:ins>
          </w:p>
        </w:tc>
        <w:tc>
          <w:tcPr>
            <w:tcW w:w="691" w:type="dxa"/>
          </w:tcPr>
          <w:p w14:paraId="4C667ACC" w14:textId="369427AB" w:rsidR="00303D5E" w:rsidRPr="00A76633" w:rsidRDefault="00303D5E" w:rsidP="00303D5E">
            <w:pPr>
              <w:spacing w:after="0" w:line="240" w:lineRule="auto"/>
              <w:rPr>
                <w:ins w:id="1637" w:author="DELL" w:date="2022-07-23T02:22:00Z"/>
                <w:rFonts w:ascii="Times New Roman" w:hAnsi="Times New Roman" w:cs="Times New Roman"/>
                <w:sz w:val="24"/>
                <w:szCs w:val="24"/>
              </w:rPr>
            </w:pPr>
            <w:ins w:id="1638" w:author="DELL" w:date="2022-07-23T03:50:00Z">
              <w:r>
                <w:rPr>
                  <w:rFonts w:ascii="Times New Roman" w:hAnsi="Times New Roman" w:cs="Times New Roman"/>
                  <w:sz w:val="24"/>
                  <w:szCs w:val="24"/>
                </w:rPr>
                <w:t>0.145</w:t>
              </w:r>
            </w:ins>
          </w:p>
        </w:tc>
        <w:tc>
          <w:tcPr>
            <w:tcW w:w="1250" w:type="dxa"/>
          </w:tcPr>
          <w:p w14:paraId="1281B6FC" w14:textId="035A9199" w:rsidR="00303D5E" w:rsidRPr="00A76633" w:rsidRDefault="00303D5E" w:rsidP="00303D5E">
            <w:pPr>
              <w:spacing w:after="0" w:line="240" w:lineRule="auto"/>
              <w:rPr>
                <w:ins w:id="1639" w:author="DELL" w:date="2022-07-23T02:22:00Z"/>
                <w:rFonts w:ascii="Times New Roman" w:hAnsi="Times New Roman" w:cs="Times New Roman"/>
                <w:sz w:val="24"/>
                <w:szCs w:val="24"/>
              </w:rPr>
            </w:pPr>
            <w:ins w:id="1640" w:author="DELL" w:date="2022-07-24T00:37:00Z">
              <w:r>
                <w:rPr>
                  <w:rFonts w:ascii="Times New Roman" w:hAnsi="Times New Roman" w:cs="Times New Roman"/>
                  <w:sz w:val="24"/>
                  <w:szCs w:val="24"/>
                </w:rPr>
                <w:t xml:space="preserve">2.22 </w:t>
              </w:r>
            </w:ins>
            <w:ins w:id="1641" w:author="DELL" w:date="2022-07-24T00:46:00Z">
              <w:r>
                <w:rPr>
                  <w:rFonts w:ascii="Times New Roman" w:hAnsi="Times New Roman" w:cs="Times New Roman"/>
                  <w:sz w:val="24"/>
                  <w:szCs w:val="24"/>
                </w:rPr>
                <w:t>(</w:t>
              </w:r>
            </w:ins>
            <w:ins w:id="1642" w:author="DELL" w:date="2022-07-24T00:37:00Z">
              <w:r w:rsidRPr="00F4011D">
                <w:rPr>
                  <w:rFonts w:ascii="Times New Roman" w:hAnsi="Times New Roman" w:cs="Times New Roman"/>
                  <w:sz w:val="24"/>
                  <w:szCs w:val="24"/>
                </w:rPr>
                <w:t xml:space="preserve">0.86 </w:t>
              </w:r>
            </w:ins>
            <w:ins w:id="1643" w:author="DELL" w:date="2022-07-24T00:46:00Z">
              <w:r>
                <w:rPr>
                  <w:rFonts w:ascii="Times New Roman" w:hAnsi="Times New Roman" w:cs="Times New Roman"/>
                  <w:sz w:val="24"/>
                  <w:szCs w:val="24"/>
                </w:rPr>
                <w:t xml:space="preserve">- </w:t>
              </w:r>
            </w:ins>
            <w:ins w:id="1644" w:author="DELL" w:date="2022-07-24T00:37:00Z">
              <w:r w:rsidRPr="00F4011D">
                <w:rPr>
                  <w:rFonts w:ascii="Times New Roman" w:hAnsi="Times New Roman" w:cs="Times New Roman"/>
                  <w:sz w:val="24"/>
                  <w:szCs w:val="24"/>
                </w:rPr>
                <w:t>5.77</w:t>
              </w:r>
            </w:ins>
            <w:ins w:id="1645" w:author="DELL" w:date="2022-07-24T00:46:00Z">
              <w:r>
                <w:rPr>
                  <w:rFonts w:ascii="Times New Roman" w:hAnsi="Times New Roman" w:cs="Times New Roman"/>
                  <w:sz w:val="24"/>
                  <w:szCs w:val="24"/>
                </w:rPr>
                <w:t>)</w:t>
              </w:r>
            </w:ins>
          </w:p>
        </w:tc>
        <w:tc>
          <w:tcPr>
            <w:tcW w:w="764" w:type="dxa"/>
          </w:tcPr>
          <w:p w14:paraId="155590FB" w14:textId="1F3F7602" w:rsidR="00303D5E" w:rsidRPr="00A76633" w:rsidRDefault="00A55F34" w:rsidP="00303D5E">
            <w:pPr>
              <w:spacing w:after="0" w:line="240" w:lineRule="auto"/>
              <w:rPr>
                <w:ins w:id="1646" w:author="DELL" w:date="2022-07-23T02:22:00Z"/>
                <w:rFonts w:ascii="Times New Roman" w:hAnsi="Times New Roman" w:cs="Times New Roman"/>
                <w:sz w:val="24"/>
                <w:szCs w:val="24"/>
              </w:rPr>
            </w:pPr>
            <w:ins w:id="1647" w:author="DELL" w:date="2022-07-24T00:32:00Z">
              <w:r>
                <w:rPr>
                  <w:rFonts w:ascii="Times New Roman" w:hAnsi="Times New Roman" w:cs="Times New Roman"/>
                  <w:sz w:val="24"/>
                  <w:szCs w:val="24"/>
                </w:rPr>
                <w:t>0.101</w:t>
              </w:r>
            </w:ins>
          </w:p>
        </w:tc>
        <w:tc>
          <w:tcPr>
            <w:tcW w:w="1194" w:type="dxa"/>
          </w:tcPr>
          <w:p w14:paraId="0EA79FD7" w14:textId="419EEA8A" w:rsidR="00303D5E" w:rsidRPr="00A76633" w:rsidRDefault="002B374D">
            <w:pPr>
              <w:spacing w:after="0" w:line="240" w:lineRule="auto"/>
              <w:rPr>
                <w:ins w:id="1648" w:author="DELL" w:date="2022-07-23T02:22:00Z"/>
                <w:rFonts w:ascii="Times New Roman" w:hAnsi="Times New Roman" w:cs="Times New Roman"/>
                <w:sz w:val="24"/>
                <w:szCs w:val="24"/>
              </w:rPr>
            </w:pPr>
            <w:ins w:id="1649" w:author="DELL" w:date="2022-07-24T23:02:00Z">
              <w:r>
                <w:rPr>
                  <w:rFonts w:ascii="Times New Roman" w:hAnsi="Times New Roman" w:cs="Times New Roman"/>
                  <w:sz w:val="24"/>
                  <w:szCs w:val="24"/>
                </w:rPr>
                <w:t>0.98</w:t>
              </w:r>
              <w:r w:rsidR="00303D5E" w:rsidRPr="00303D5E">
                <w:rPr>
                  <w:rFonts w:ascii="Times New Roman" w:hAnsi="Times New Roman" w:cs="Times New Roman"/>
                  <w:sz w:val="24"/>
                  <w:szCs w:val="24"/>
                </w:rPr>
                <w:t xml:space="preserve"> </w:t>
              </w:r>
            </w:ins>
            <w:ins w:id="1650" w:author="DELL" w:date="2022-07-24T23:18:00Z">
              <w:r>
                <w:rPr>
                  <w:rFonts w:ascii="Times New Roman" w:hAnsi="Times New Roman" w:cs="Times New Roman"/>
                  <w:sz w:val="24"/>
                  <w:szCs w:val="24"/>
                </w:rPr>
                <w:t>(</w:t>
              </w:r>
            </w:ins>
            <w:ins w:id="1651" w:author="DELL" w:date="2022-07-24T23:02:00Z">
              <w:r w:rsidR="00303D5E" w:rsidRPr="00303D5E">
                <w:rPr>
                  <w:rFonts w:ascii="Times New Roman" w:hAnsi="Times New Roman" w:cs="Times New Roman"/>
                  <w:sz w:val="24"/>
                  <w:szCs w:val="24"/>
                </w:rPr>
                <w:t>0.39</w:t>
              </w:r>
            </w:ins>
            <w:ins w:id="1652" w:author="DELL" w:date="2022-07-24T23:18:00Z">
              <w:r>
                <w:rPr>
                  <w:rFonts w:ascii="Times New Roman" w:hAnsi="Times New Roman" w:cs="Times New Roman"/>
                  <w:sz w:val="24"/>
                  <w:szCs w:val="24"/>
                </w:rPr>
                <w:t xml:space="preserve"> - </w:t>
              </w:r>
            </w:ins>
            <w:ins w:id="1653" w:author="DELL" w:date="2022-07-24T23:02:00Z">
              <w:r w:rsidR="00303D5E" w:rsidRPr="00303D5E">
                <w:rPr>
                  <w:rFonts w:ascii="Times New Roman" w:hAnsi="Times New Roman" w:cs="Times New Roman"/>
                  <w:sz w:val="24"/>
                  <w:szCs w:val="24"/>
                </w:rPr>
                <w:t>2.48</w:t>
              </w:r>
            </w:ins>
            <w:ins w:id="1654" w:author="DELL" w:date="2022-07-24T23:18:00Z">
              <w:r>
                <w:rPr>
                  <w:rFonts w:ascii="Times New Roman" w:hAnsi="Times New Roman" w:cs="Times New Roman"/>
                  <w:sz w:val="24"/>
                  <w:szCs w:val="24"/>
                </w:rPr>
                <w:t>)</w:t>
              </w:r>
            </w:ins>
          </w:p>
        </w:tc>
        <w:tc>
          <w:tcPr>
            <w:tcW w:w="764" w:type="dxa"/>
          </w:tcPr>
          <w:p w14:paraId="4FABA67D" w14:textId="346C5A88" w:rsidR="00303D5E" w:rsidRPr="00A76633" w:rsidRDefault="00303D5E" w:rsidP="00303D5E">
            <w:pPr>
              <w:spacing w:after="0" w:line="240" w:lineRule="auto"/>
              <w:rPr>
                <w:ins w:id="1655" w:author="DELL" w:date="2022-07-23T02:22:00Z"/>
                <w:rFonts w:ascii="Times New Roman" w:hAnsi="Times New Roman" w:cs="Times New Roman"/>
                <w:sz w:val="24"/>
                <w:szCs w:val="24"/>
              </w:rPr>
            </w:pPr>
            <w:ins w:id="1656" w:author="DELL" w:date="2022-07-24T23:02:00Z">
              <w:r w:rsidRPr="00303D5E">
                <w:rPr>
                  <w:rFonts w:ascii="Times New Roman" w:hAnsi="Times New Roman" w:cs="Times New Roman"/>
                  <w:sz w:val="24"/>
                  <w:szCs w:val="24"/>
                </w:rPr>
                <w:t>0.971</w:t>
              </w:r>
            </w:ins>
          </w:p>
        </w:tc>
        <w:tc>
          <w:tcPr>
            <w:tcW w:w="1194" w:type="dxa"/>
          </w:tcPr>
          <w:p w14:paraId="071EE9C6" w14:textId="57DDD127" w:rsidR="00303D5E" w:rsidRPr="00A76633" w:rsidRDefault="00C96A2B">
            <w:pPr>
              <w:spacing w:after="0" w:line="240" w:lineRule="auto"/>
              <w:rPr>
                <w:ins w:id="1657" w:author="DELL" w:date="2022-07-23T02:22:00Z"/>
                <w:rFonts w:ascii="Times New Roman" w:hAnsi="Times New Roman" w:cs="Times New Roman"/>
                <w:sz w:val="24"/>
                <w:szCs w:val="24"/>
              </w:rPr>
            </w:pPr>
            <w:ins w:id="1658" w:author="DELL" w:date="2022-07-24T22:46:00Z">
              <w:r>
                <w:rPr>
                  <w:rFonts w:ascii="Times New Roman" w:hAnsi="Times New Roman" w:cs="Times New Roman"/>
                  <w:sz w:val="24"/>
                  <w:szCs w:val="24"/>
                </w:rPr>
                <w:t xml:space="preserve">1.01 </w:t>
              </w:r>
            </w:ins>
            <w:ins w:id="1659" w:author="DELL" w:date="2022-07-24T23:44:00Z">
              <w:r>
                <w:rPr>
                  <w:rFonts w:ascii="Times New Roman" w:hAnsi="Times New Roman" w:cs="Times New Roman"/>
                  <w:sz w:val="24"/>
                  <w:szCs w:val="24"/>
                </w:rPr>
                <w:t>(</w:t>
              </w:r>
            </w:ins>
            <w:ins w:id="1660" w:author="DELL" w:date="2022-07-24T22:46:00Z">
              <w:r>
                <w:rPr>
                  <w:rFonts w:ascii="Times New Roman" w:hAnsi="Times New Roman" w:cs="Times New Roman"/>
                  <w:sz w:val="24"/>
                  <w:szCs w:val="24"/>
                </w:rPr>
                <w:t>0.38 -</w:t>
              </w:r>
            </w:ins>
            <w:ins w:id="1661" w:author="DELL" w:date="2022-07-24T23:44:00Z">
              <w:r>
                <w:rPr>
                  <w:rFonts w:ascii="Times New Roman" w:hAnsi="Times New Roman" w:cs="Times New Roman"/>
                  <w:sz w:val="24"/>
                  <w:szCs w:val="24"/>
                </w:rPr>
                <w:t xml:space="preserve"> </w:t>
              </w:r>
            </w:ins>
            <w:ins w:id="1662" w:author="DELL" w:date="2022-07-24T22:46:00Z">
              <w:r w:rsidR="00303D5E" w:rsidRPr="00BD35FA">
                <w:rPr>
                  <w:rFonts w:ascii="Times New Roman" w:hAnsi="Times New Roman" w:cs="Times New Roman"/>
                  <w:sz w:val="24"/>
                  <w:szCs w:val="24"/>
                </w:rPr>
                <w:t>2.72</w:t>
              </w:r>
            </w:ins>
            <w:ins w:id="1663" w:author="DELL" w:date="2022-07-24T23:44:00Z">
              <w:r>
                <w:rPr>
                  <w:rFonts w:ascii="Times New Roman" w:hAnsi="Times New Roman" w:cs="Times New Roman"/>
                  <w:sz w:val="24"/>
                  <w:szCs w:val="24"/>
                </w:rPr>
                <w:t>)</w:t>
              </w:r>
            </w:ins>
          </w:p>
        </w:tc>
        <w:tc>
          <w:tcPr>
            <w:tcW w:w="679" w:type="dxa"/>
          </w:tcPr>
          <w:p w14:paraId="47FAF4AC" w14:textId="7674EE33" w:rsidR="00303D5E" w:rsidRPr="00A76633" w:rsidRDefault="0086046F" w:rsidP="00303D5E">
            <w:pPr>
              <w:spacing w:after="0" w:line="240" w:lineRule="auto"/>
              <w:rPr>
                <w:ins w:id="1664" w:author="DELL" w:date="2022-07-23T02:22:00Z"/>
                <w:rFonts w:ascii="Times New Roman" w:hAnsi="Times New Roman" w:cs="Times New Roman"/>
                <w:sz w:val="24"/>
                <w:szCs w:val="24"/>
              </w:rPr>
            </w:pPr>
            <w:ins w:id="1665" w:author="DELL" w:date="2022-07-24T22:37:00Z">
              <w:r>
                <w:rPr>
                  <w:rFonts w:ascii="Times New Roman" w:hAnsi="Times New Roman" w:cs="Times New Roman"/>
                  <w:sz w:val="24"/>
                  <w:szCs w:val="24"/>
                </w:rPr>
                <w:t>0.985</w:t>
              </w:r>
            </w:ins>
          </w:p>
        </w:tc>
      </w:tr>
      <w:tr w:rsidR="00A55F34" w:rsidRPr="00A76633" w14:paraId="1077CAE9" w14:textId="77777777" w:rsidTr="00837772">
        <w:trPr>
          <w:ins w:id="1666" w:author="DELL" w:date="2022-07-23T02:22:00Z"/>
        </w:trPr>
        <w:tc>
          <w:tcPr>
            <w:tcW w:w="1564" w:type="dxa"/>
          </w:tcPr>
          <w:p w14:paraId="0800ED7F" w14:textId="5C2D5AC8" w:rsidR="00303D5E" w:rsidRPr="00A76633" w:rsidRDefault="00303D5E" w:rsidP="00303D5E">
            <w:pPr>
              <w:spacing w:after="0" w:line="240" w:lineRule="auto"/>
              <w:rPr>
                <w:ins w:id="1667" w:author="DELL" w:date="2022-07-23T02:22:00Z"/>
                <w:rFonts w:ascii="Times New Roman" w:hAnsi="Times New Roman" w:cs="Times New Roman"/>
                <w:sz w:val="24"/>
                <w:szCs w:val="24"/>
              </w:rPr>
            </w:pPr>
            <w:ins w:id="1668" w:author="DELL" w:date="2022-07-23T02:22:00Z">
              <w:r w:rsidRPr="00A76633">
                <w:rPr>
                  <w:rFonts w:ascii="Times New Roman" w:hAnsi="Times New Roman" w:cs="Times New Roman"/>
                  <w:sz w:val="24"/>
                  <w:szCs w:val="24"/>
                </w:rPr>
                <w:lastRenderedPageBreak/>
                <w:t>Dhaka</w:t>
              </w:r>
            </w:ins>
          </w:p>
        </w:tc>
        <w:tc>
          <w:tcPr>
            <w:tcW w:w="1250" w:type="dxa"/>
          </w:tcPr>
          <w:p w14:paraId="26A3C70E" w14:textId="383CD5EE" w:rsidR="00303D5E" w:rsidRPr="00A76633" w:rsidRDefault="00303D5E" w:rsidP="00303D5E">
            <w:pPr>
              <w:spacing w:after="0" w:line="240" w:lineRule="auto"/>
              <w:rPr>
                <w:ins w:id="1669" w:author="DELL" w:date="2022-07-23T02:22:00Z"/>
                <w:rFonts w:ascii="Times New Roman" w:hAnsi="Times New Roman" w:cs="Times New Roman"/>
                <w:sz w:val="24"/>
                <w:szCs w:val="24"/>
              </w:rPr>
            </w:pPr>
            <w:ins w:id="1670" w:author="DELL" w:date="2022-07-23T03:53:00Z">
              <w:r>
                <w:rPr>
                  <w:rFonts w:ascii="Times New Roman" w:hAnsi="Times New Roman" w:cs="Times New Roman"/>
                  <w:sz w:val="24"/>
                  <w:szCs w:val="24"/>
                </w:rPr>
                <w:t>1.97 (0.75 – 5.15)</w:t>
              </w:r>
            </w:ins>
          </w:p>
        </w:tc>
        <w:tc>
          <w:tcPr>
            <w:tcW w:w="691" w:type="dxa"/>
          </w:tcPr>
          <w:p w14:paraId="74181F9D" w14:textId="1E82CF78" w:rsidR="00303D5E" w:rsidRPr="00A76633" w:rsidRDefault="00303D5E" w:rsidP="00303D5E">
            <w:pPr>
              <w:spacing w:after="0" w:line="240" w:lineRule="auto"/>
              <w:rPr>
                <w:ins w:id="1671" w:author="DELL" w:date="2022-07-23T02:22:00Z"/>
                <w:rFonts w:ascii="Times New Roman" w:hAnsi="Times New Roman" w:cs="Times New Roman"/>
                <w:sz w:val="24"/>
                <w:szCs w:val="24"/>
              </w:rPr>
            </w:pPr>
            <w:ins w:id="1672" w:author="DELL" w:date="2022-07-23T03:50:00Z">
              <w:r>
                <w:rPr>
                  <w:rFonts w:ascii="Times New Roman" w:hAnsi="Times New Roman" w:cs="Times New Roman"/>
                  <w:sz w:val="24"/>
                  <w:szCs w:val="24"/>
                </w:rPr>
                <w:t>0.169</w:t>
              </w:r>
            </w:ins>
          </w:p>
        </w:tc>
        <w:tc>
          <w:tcPr>
            <w:tcW w:w="1250" w:type="dxa"/>
          </w:tcPr>
          <w:p w14:paraId="5C81C315" w14:textId="15E42CAB" w:rsidR="00303D5E" w:rsidRPr="00A76633" w:rsidRDefault="00303D5E" w:rsidP="00303D5E">
            <w:pPr>
              <w:spacing w:after="0" w:line="240" w:lineRule="auto"/>
              <w:rPr>
                <w:ins w:id="1673" w:author="DELL" w:date="2022-07-23T02:22:00Z"/>
                <w:rFonts w:ascii="Times New Roman" w:hAnsi="Times New Roman" w:cs="Times New Roman"/>
                <w:sz w:val="24"/>
                <w:szCs w:val="24"/>
              </w:rPr>
            </w:pPr>
            <w:ins w:id="1674" w:author="DELL" w:date="2022-07-24T00:38:00Z">
              <w:r>
                <w:rPr>
                  <w:rFonts w:ascii="Times New Roman" w:hAnsi="Times New Roman" w:cs="Times New Roman"/>
                  <w:sz w:val="24"/>
                  <w:szCs w:val="24"/>
                </w:rPr>
                <w:t>1.97</w:t>
              </w:r>
              <w:r w:rsidRPr="00F4011D">
                <w:rPr>
                  <w:rFonts w:ascii="Times New Roman" w:hAnsi="Times New Roman" w:cs="Times New Roman"/>
                  <w:sz w:val="24"/>
                  <w:szCs w:val="24"/>
                </w:rPr>
                <w:t xml:space="preserve"> </w:t>
              </w:r>
            </w:ins>
            <w:ins w:id="1675" w:author="DELL" w:date="2022-07-24T00:46:00Z">
              <w:r>
                <w:rPr>
                  <w:rFonts w:ascii="Times New Roman" w:hAnsi="Times New Roman" w:cs="Times New Roman"/>
                  <w:sz w:val="24"/>
                  <w:szCs w:val="24"/>
                </w:rPr>
                <w:t>(</w:t>
              </w:r>
            </w:ins>
            <w:ins w:id="1676" w:author="DELL" w:date="2022-07-24T00:38:00Z">
              <w:r w:rsidRPr="00F4011D">
                <w:rPr>
                  <w:rFonts w:ascii="Times New Roman" w:hAnsi="Times New Roman" w:cs="Times New Roman"/>
                  <w:sz w:val="24"/>
                  <w:szCs w:val="24"/>
                </w:rPr>
                <w:t xml:space="preserve">0.73 </w:t>
              </w:r>
            </w:ins>
            <w:ins w:id="1677" w:author="DELL" w:date="2022-07-24T00:46:00Z">
              <w:r>
                <w:rPr>
                  <w:rFonts w:ascii="Times New Roman" w:hAnsi="Times New Roman" w:cs="Times New Roman"/>
                  <w:sz w:val="24"/>
                  <w:szCs w:val="24"/>
                </w:rPr>
                <w:t>-</w:t>
              </w:r>
            </w:ins>
            <w:ins w:id="1678" w:author="DELL" w:date="2022-07-24T00:38:00Z">
              <w:r w:rsidRPr="00F4011D">
                <w:rPr>
                  <w:rFonts w:ascii="Times New Roman" w:hAnsi="Times New Roman" w:cs="Times New Roman"/>
                  <w:sz w:val="24"/>
                  <w:szCs w:val="24"/>
                </w:rPr>
                <w:t xml:space="preserve"> 5.32</w:t>
              </w:r>
            </w:ins>
            <w:ins w:id="1679" w:author="DELL" w:date="2022-07-24T00:46:00Z">
              <w:r>
                <w:rPr>
                  <w:rFonts w:ascii="Times New Roman" w:hAnsi="Times New Roman" w:cs="Times New Roman"/>
                  <w:sz w:val="24"/>
                  <w:szCs w:val="24"/>
                </w:rPr>
                <w:t>)</w:t>
              </w:r>
            </w:ins>
          </w:p>
        </w:tc>
        <w:tc>
          <w:tcPr>
            <w:tcW w:w="764" w:type="dxa"/>
          </w:tcPr>
          <w:p w14:paraId="7925D438" w14:textId="6EBBC945" w:rsidR="00303D5E" w:rsidRPr="00A76633" w:rsidRDefault="00A55F34" w:rsidP="00303D5E">
            <w:pPr>
              <w:spacing w:after="0" w:line="240" w:lineRule="auto"/>
              <w:rPr>
                <w:ins w:id="1680" w:author="DELL" w:date="2022-07-23T02:22:00Z"/>
                <w:rFonts w:ascii="Times New Roman" w:hAnsi="Times New Roman" w:cs="Times New Roman"/>
                <w:sz w:val="24"/>
                <w:szCs w:val="24"/>
              </w:rPr>
            </w:pPr>
            <w:ins w:id="1681" w:author="DELL" w:date="2022-07-24T00:32:00Z">
              <w:r>
                <w:rPr>
                  <w:rFonts w:ascii="Times New Roman" w:hAnsi="Times New Roman" w:cs="Times New Roman"/>
                  <w:sz w:val="24"/>
                  <w:szCs w:val="24"/>
                </w:rPr>
                <w:t>0.182</w:t>
              </w:r>
            </w:ins>
          </w:p>
        </w:tc>
        <w:tc>
          <w:tcPr>
            <w:tcW w:w="1194" w:type="dxa"/>
          </w:tcPr>
          <w:p w14:paraId="3B4B4F25" w14:textId="27E83A2C" w:rsidR="00303D5E" w:rsidRPr="00A76633" w:rsidRDefault="002B374D">
            <w:pPr>
              <w:spacing w:after="0" w:line="240" w:lineRule="auto"/>
              <w:rPr>
                <w:ins w:id="1682" w:author="DELL" w:date="2022-07-23T02:22:00Z"/>
                <w:rFonts w:ascii="Times New Roman" w:hAnsi="Times New Roman" w:cs="Times New Roman"/>
                <w:sz w:val="24"/>
                <w:szCs w:val="24"/>
              </w:rPr>
            </w:pPr>
            <w:ins w:id="1683" w:author="DELL" w:date="2022-07-24T23:02:00Z">
              <w:r>
                <w:rPr>
                  <w:rFonts w:ascii="Times New Roman" w:hAnsi="Times New Roman" w:cs="Times New Roman"/>
                  <w:sz w:val="24"/>
                  <w:szCs w:val="24"/>
                </w:rPr>
                <w:t xml:space="preserve">0.78 </w:t>
              </w:r>
            </w:ins>
            <w:ins w:id="1684" w:author="DELL" w:date="2022-07-24T23:18:00Z">
              <w:r>
                <w:rPr>
                  <w:rFonts w:ascii="Times New Roman" w:hAnsi="Times New Roman" w:cs="Times New Roman"/>
                  <w:sz w:val="24"/>
                  <w:szCs w:val="24"/>
                </w:rPr>
                <w:t>(</w:t>
              </w:r>
            </w:ins>
            <w:ins w:id="1685" w:author="DELL" w:date="2022-07-24T23:02:00Z">
              <w:r w:rsidR="00303D5E" w:rsidRPr="00303D5E">
                <w:rPr>
                  <w:rFonts w:ascii="Times New Roman" w:hAnsi="Times New Roman" w:cs="Times New Roman"/>
                  <w:sz w:val="24"/>
                  <w:szCs w:val="24"/>
                </w:rPr>
                <w:t>0.31</w:t>
              </w:r>
            </w:ins>
            <w:ins w:id="1686" w:author="DELL" w:date="2022-07-24T23:43:00Z">
              <w:r w:rsidR="00C96A2B">
                <w:rPr>
                  <w:rFonts w:ascii="Times New Roman" w:hAnsi="Times New Roman" w:cs="Times New Roman"/>
                  <w:sz w:val="24"/>
                  <w:szCs w:val="24"/>
                </w:rPr>
                <w:t xml:space="preserve"> - </w:t>
              </w:r>
            </w:ins>
            <w:ins w:id="1687" w:author="DELL" w:date="2022-07-24T23:02:00Z">
              <w:r w:rsidR="00303D5E" w:rsidRPr="00303D5E">
                <w:rPr>
                  <w:rFonts w:ascii="Times New Roman" w:hAnsi="Times New Roman" w:cs="Times New Roman"/>
                  <w:sz w:val="24"/>
                  <w:szCs w:val="24"/>
                </w:rPr>
                <w:t>1.99</w:t>
              </w:r>
            </w:ins>
            <w:ins w:id="1688" w:author="DELL" w:date="2022-07-24T23:43:00Z">
              <w:r w:rsidR="00C96A2B">
                <w:rPr>
                  <w:rFonts w:ascii="Times New Roman" w:hAnsi="Times New Roman" w:cs="Times New Roman"/>
                  <w:sz w:val="24"/>
                  <w:szCs w:val="24"/>
                </w:rPr>
                <w:t>)</w:t>
              </w:r>
            </w:ins>
          </w:p>
        </w:tc>
        <w:tc>
          <w:tcPr>
            <w:tcW w:w="764" w:type="dxa"/>
          </w:tcPr>
          <w:p w14:paraId="5328205F" w14:textId="2CE6AB60" w:rsidR="00303D5E" w:rsidRPr="00A76633" w:rsidRDefault="00303D5E" w:rsidP="00303D5E">
            <w:pPr>
              <w:spacing w:after="0" w:line="240" w:lineRule="auto"/>
              <w:rPr>
                <w:ins w:id="1689" w:author="DELL" w:date="2022-07-23T02:22:00Z"/>
                <w:rFonts w:ascii="Times New Roman" w:hAnsi="Times New Roman" w:cs="Times New Roman"/>
                <w:sz w:val="24"/>
                <w:szCs w:val="24"/>
              </w:rPr>
            </w:pPr>
            <w:ins w:id="1690" w:author="DELL" w:date="2022-07-24T23:02:00Z">
              <w:r w:rsidRPr="00303D5E">
                <w:rPr>
                  <w:rFonts w:ascii="Times New Roman" w:hAnsi="Times New Roman" w:cs="Times New Roman"/>
                  <w:sz w:val="24"/>
                  <w:szCs w:val="24"/>
                </w:rPr>
                <w:t>0.602</w:t>
              </w:r>
            </w:ins>
          </w:p>
        </w:tc>
        <w:tc>
          <w:tcPr>
            <w:tcW w:w="1194" w:type="dxa"/>
          </w:tcPr>
          <w:p w14:paraId="456EC5DC" w14:textId="08AF7CFC" w:rsidR="00303D5E" w:rsidRPr="00A76633" w:rsidRDefault="00C96A2B">
            <w:pPr>
              <w:spacing w:after="0" w:line="240" w:lineRule="auto"/>
              <w:rPr>
                <w:ins w:id="1691" w:author="DELL" w:date="2022-07-23T02:22:00Z"/>
                <w:rFonts w:ascii="Times New Roman" w:hAnsi="Times New Roman" w:cs="Times New Roman"/>
                <w:sz w:val="24"/>
                <w:szCs w:val="24"/>
              </w:rPr>
            </w:pPr>
            <w:ins w:id="1692" w:author="DELL" w:date="2022-07-24T22:46:00Z">
              <w:r>
                <w:rPr>
                  <w:rFonts w:ascii="Times New Roman" w:hAnsi="Times New Roman" w:cs="Times New Roman"/>
                  <w:sz w:val="24"/>
                  <w:szCs w:val="24"/>
                </w:rPr>
                <w:t xml:space="preserve">0.67 </w:t>
              </w:r>
            </w:ins>
            <w:ins w:id="1693" w:author="DELL" w:date="2022-07-24T23:44:00Z">
              <w:r>
                <w:rPr>
                  <w:rFonts w:ascii="Times New Roman" w:hAnsi="Times New Roman" w:cs="Times New Roman"/>
                  <w:sz w:val="24"/>
                  <w:szCs w:val="24"/>
                </w:rPr>
                <w:t>(</w:t>
              </w:r>
            </w:ins>
            <w:ins w:id="1694" w:author="DELL" w:date="2022-07-24T22:46:00Z">
              <w:r w:rsidR="00303D5E" w:rsidRPr="00BD35FA">
                <w:rPr>
                  <w:rFonts w:ascii="Times New Roman" w:hAnsi="Times New Roman" w:cs="Times New Roman"/>
                  <w:sz w:val="24"/>
                  <w:szCs w:val="24"/>
                </w:rPr>
                <w:t xml:space="preserve">0.24 </w:t>
              </w:r>
            </w:ins>
            <w:ins w:id="1695" w:author="DELL" w:date="2022-07-24T23:44:00Z">
              <w:r>
                <w:rPr>
                  <w:rFonts w:ascii="Times New Roman" w:hAnsi="Times New Roman" w:cs="Times New Roman"/>
                  <w:sz w:val="24"/>
                  <w:szCs w:val="24"/>
                </w:rPr>
                <w:t xml:space="preserve">- </w:t>
              </w:r>
            </w:ins>
            <w:ins w:id="1696" w:author="DELL" w:date="2022-07-24T22:46:00Z">
              <w:r w:rsidR="00303D5E" w:rsidRPr="00BD35FA">
                <w:rPr>
                  <w:rFonts w:ascii="Times New Roman" w:hAnsi="Times New Roman" w:cs="Times New Roman"/>
                  <w:sz w:val="24"/>
                  <w:szCs w:val="24"/>
                </w:rPr>
                <w:t>1.83</w:t>
              </w:r>
            </w:ins>
            <w:ins w:id="1697" w:author="DELL" w:date="2022-07-24T23:44:00Z">
              <w:r>
                <w:rPr>
                  <w:rFonts w:ascii="Times New Roman" w:hAnsi="Times New Roman" w:cs="Times New Roman"/>
                  <w:sz w:val="24"/>
                  <w:szCs w:val="24"/>
                </w:rPr>
                <w:t>)</w:t>
              </w:r>
            </w:ins>
          </w:p>
        </w:tc>
        <w:tc>
          <w:tcPr>
            <w:tcW w:w="679" w:type="dxa"/>
          </w:tcPr>
          <w:p w14:paraId="45A97199" w14:textId="1633C207" w:rsidR="00303D5E" w:rsidRPr="00A76633" w:rsidRDefault="0086046F" w:rsidP="00303D5E">
            <w:pPr>
              <w:spacing w:after="0" w:line="240" w:lineRule="auto"/>
              <w:rPr>
                <w:ins w:id="1698" w:author="DELL" w:date="2022-07-23T02:22:00Z"/>
                <w:rFonts w:ascii="Times New Roman" w:hAnsi="Times New Roman" w:cs="Times New Roman"/>
                <w:sz w:val="24"/>
                <w:szCs w:val="24"/>
              </w:rPr>
            </w:pPr>
            <w:ins w:id="1699" w:author="DELL" w:date="2022-07-24T22:37:00Z">
              <w:r>
                <w:rPr>
                  <w:rFonts w:ascii="Times New Roman" w:hAnsi="Times New Roman" w:cs="Times New Roman"/>
                  <w:sz w:val="24"/>
                  <w:szCs w:val="24"/>
                </w:rPr>
                <w:t>0.435</w:t>
              </w:r>
            </w:ins>
          </w:p>
        </w:tc>
      </w:tr>
      <w:tr w:rsidR="00A55F34" w:rsidRPr="00A76633" w14:paraId="466613D8" w14:textId="77777777" w:rsidTr="00837772">
        <w:trPr>
          <w:ins w:id="1700" w:author="DELL" w:date="2022-07-23T02:22:00Z"/>
        </w:trPr>
        <w:tc>
          <w:tcPr>
            <w:tcW w:w="1564" w:type="dxa"/>
          </w:tcPr>
          <w:p w14:paraId="5EAFF554" w14:textId="53008DC9" w:rsidR="00303D5E" w:rsidRPr="00A76633" w:rsidRDefault="00303D5E" w:rsidP="00303D5E">
            <w:pPr>
              <w:spacing w:after="0" w:line="240" w:lineRule="auto"/>
              <w:rPr>
                <w:ins w:id="1701" w:author="DELL" w:date="2022-07-23T02:22:00Z"/>
                <w:rFonts w:ascii="Times New Roman" w:hAnsi="Times New Roman" w:cs="Times New Roman"/>
                <w:sz w:val="24"/>
                <w:szCs w:val="24"/>
              </w:rPr>
            </w:pPr>
            <w:ins w:id="1702" w:author="DELL" w:date="2022-07-23T02:22:00Z">
              <w:r w:rsidRPr="00A76633">
                <w:rPr>
                  <w:rFonts w:ascii="Times New Roman" w:hAnsi="Times New Roman" w:cs="Times New Roman"/>
                  <w:sz w:val="24"/>
                  <w:szCs w:val="24"/>
                </w:rPr>
                <w:t>Khulna</w:t>
              </w:r>
            </w:ins>
          </w:p>
        </w:tc>
        <w:tc>
          <w:tcPr>
            <w:tcW w:w="1250" w:type="dxa"/>
          </w:tcPr>
          <w:p w14:paraId="1F63898F" w14:textId="6F0A8003" w:rsidR="00303D5E" w:rsidRPr="00A76633" w:rsidRDefault="00303D5E" w:rsidP="00303D5E">
            <w:pPr>
              <w:spacing w:after="0" w:line="240" w:lineRule="auto"/>
              <w:rPr>
                <w:ins w:id="1703" w:author="DELL" w:date="2022-07-23T02:22:00Z"/>
                <w:rFonts w:ascii="Times New Roman" w:hAnsi="Times New Roman" w:cs="Times New Roman"/>
                <w:sz w:val="24"/>
                <w:szCs w:val="24"/>
              </w:rPr>
            </w:pPr>
            <w:ins w:id="1704" w:author="DELL" w:date="2022-07-23T03:53:00Z">
              <w:r>
                <w:rPr>
                  <w:rFonts w:ascii="Times New Roman" w:hAnsi="Times New Roman" w:cs="Times New Roman"/>
                  <w:sz w:val="24"/>
                  <w:szCs w:val="24"/>
                </w:rPr>
                <w:t>1.87 (</w:t>
              </w:r>
            </w:ins>
            <w:ins w:id="1705" w:author="DELL" w:date="2022-07-23T03:54:00Z">
              <w:r>
                <w:rPr>
                  <w:rFonts w:ascii="Times New Roman" w:hAnsi="Times New Roman" w:cs="Times New Roman"/>
                  <w:sz w:val="24"/>
                  <w:szCs w:val="24"/>
                </w:rPr>
                <w:t>0.69 – 5.04)</w:t>
              </w:r>
            </w:ins>
          </w:p>
        </w:tc>
        <w:tc>
          <w:tcPr>
            <w:tcW w:w="691" w:type="dxa"/>
          </w:tcPr>
          <w:p w14:paraId="48A0F7F5" w14:textId="0F1016AF" w:rsidR="00303D5E" w:rsidRPr="00A76633" w:rsidRDefault="00303D5E" w:rsidP="00303D5E">
            <w:pPr>
              <w:spacing w:after="0" w:line="240" w:lineRule="auto"/>
              <w:rPr>
                <w:ins w:id="1706" w:author="DELL" w:date="2022-07-23T02:22:00Z"/>
                <w:rFonts w:ascii="Times New Roman" w:hAnsi="Times New Roman" w:cs="Times New Roman"/>
                <w:sz w:val="24"/>
                <w:szCs w:val="24"/>
              </w:rPr>
            </w:pPr>
            <w:ins w:id="1707" w:author="DELL" w:date="2022-07-23T03:50:00Z">
              <w:r>
                <w:rPr>
                  <w:rFonts w:ascii="Times New Roman" w:hAnsi="Times New Roman" w:cs="Times New Roman"/>
                  <w:sz w:val="24"/>
                  <w:szCs w:val="24"/>
                </w:rPr>
                <w:t>0.218</w:t>
              </w:r>
            </w:ins>
          </w:p>
        </w:tc>
        <w:tc>
          <w:tcPr>
            <w:tcW w:w="1250" w:type="dxa"/>
          </w:tcPr>
          <w:p w14:paraId="62555701" w14:textId="46B1AF30" w:rsidR="00303D5E" w:rsidRPr="00A76633" w:rsidRDefault="00303D5E" w:rsidP="00303D5E">
            <w:pPr>
              <w:spacing w:after="0" w:line="240" w:lineRule="auto"/>
              <w:rPr>
                <w:ins w:id="1708" w:author="DELL" w:date="2022-07-23T02:22:00Z"/>
                <w:rFonts w:ascii="Times New Roman" w:hAnsi="Times New Roman" w:cs="Times New Roman"/>
                <w:sz w:val="24"/>
                <w:szCs w:val="24"/>
              </w:rPr>
            </w:pPr>
            <w:ins w:id="1709" w:author="DELL" w:date="2022-07-24T00:38:00Z">
              <w:r>
                <w:rPr>
                  <w:rFonts w:ascii="Times New Roman" w:hAnsi="Times New Roman" w:cs="Times New Roman"/>
                  <w:sz w:val="24"/>
                  <w:szCs w:val="24"/>
                </w:rPr>
                <w:t>2.19</w:t>
              </w:r>
              <w:r w:rsidRPr="00F4011D">
                <w:rPr>
                  <w:rFonts w:ascii="Times New Roman" w:hAnsi="Times New Roman" w:cs="Times New Roman"/>
                  <w:sz w:val="24"/>
                  <w:szCs w:val="24"/>
                </w:rPr>
                <w:t xml:space="preserve"> </w:t>
              </w:r>
            </w:ins>
            <w:ins w:id="1710" w:author="DELL" w:date="2022-07-24T00:46:00Z">
              <w:r>
                <w:rPr>
                  <w:rFonts w:ascii="Times New Roman" w:hAnsi="Times New Roman" w:cs="Times New Roman"/>
                  <w:sz w:val="24"/>
                  <w:szCs w:val="24"/>
                </w:rPr>
                <w:t>(</w:t>
              </w:r>
            </w:ins>
            <w:ins w:id="1711" w:author="DELL" w:date="2022-07-24T00:38:00Z">
              <w:r w:rsidRPr="00F4011D">
                <w:rPr>
                  <w:rFonts w:ascii="Times New Roman" w:hAnsi="Times New Roman" w:cs="Times New Roman"/>
                  <w:sz w:val="24"/>
                  <w:szCs w:val="24"/>
                </w:rPr>
                <w:t>0.76</w:t>
              </w:r>
            </w:ins>
            <w:ins w:id="1712" w:author="DELL" w:date="2022-07-24T00:46:00Z">
              <w:r>
                <w:rPr>
                  <w:rFonts w:ascii="Times New Roman" w:hAnsi="Times New Roman" w:cs="Times New Roman"/>
                  <w:sz w:val="24"/>
                  <w:szCs w:val="24"/>
                </w:rPr>
                <w:t xml:space="preserve"> - </w:t>
              </w:r>
            </w:ins>
            <w:ins w:id="1713" w:author="DELL" w:date="2022-07-24T00:38:00Z">
              <w:r w:rsidRPr="00F4011D">
                <w:rPr>
                  <w:rFonts w:ascii="Times New Roman" w:hAnsi="Times New Roman" w:cs="Times New Roman"/>
                  <w:sz w:val="24"/>
                  <w:szCs w:val="24"/>
                </w:rPr>
                <w:t>6.31</w:t>
              </w:r>
            </w:ins>
            <w:ins w:id="1714" w:author="DELL" w:date="2022-07-24T00:46:00Z">
              <w:r>
                <w:rPr>
                  <w:rFonts w:ascii="Times New Roman" w:hAnsi="Times New Roman" w:cs="Times New Roman"/>
                  <w:sz w:val="24"/>
                  <w:szCs w:val="24"/>
                </w:rPr>
                <w:t>)</w:t>
              </w:r>
            </w:ins>
          </w:p>
        </w:tc>
        <w:tc>
          <w:tcPr>
            <w:tcW w:w="764" w:type="dxa"/>
          </w:tcPr>
          <w:p w14:paraId="7EF7BBDE" w14:textId="757A6079" w:rsidR="00303D5E" w:rsidRPr="00A76633" w:rsidRDefault="00A55F34" w:rsidP="00303D5E">
            <w:pPr>
              <w:spacing w:after="0" w:line="240" w:lineRule="auto"/>
              <w:rPr>
                <w:ins w:id="1715" w:author="DELL" w:date="2022-07-23T02:22:00Z"/>
                <w:rFonts w:ascii="Times New Roman" w:hAnsi="Times New Roman" w:cs="Times New Roman"/>
                <w:sz w:val="24"/>
                <w:szCs w:val="24"/>
              </w:rPr>
            </w:pPr>
            <w:ins w:id="1716" w:author="DELL" w:date="2022-07-24T00:32:00Z">
              <w:r>
                <w:rPr>
                  <w:rFonts w:ascii="Times New Roman" w:hAnsi="Times New Roman" w:cs="Times New Roman"/>
                  <w:sz w:val="24"/>
                  <w:szCs w:val="24"/>
                </w:rPr>
                <w:t>0.147</w:t>
              </w:r>
            </w:ins>
          </w:p>
        </w:tc>
        <w:tc>
          <w:tcPr>
            <w:tcW w:w="1194" w:type="dxa"/>
          </w:tcPr>
          <w:p w14:paraId="00EF332E" w14:textId="5C58D4AD" w:rsidR="00303D5E" w:rsidRPr="00A76633" w:rsidRDefault="00C96A2B">
            <w:pPr>
              <w:spacing w:after="0" w:line="240" w:lineRule="auto"/>
              <w:rPr>
                <w:ins w:id="1717" w:author="DELL" w:date="2022-07-23T02:22:00Z"/>
                <w:rFonts w:ascii="Times New Roman" w:hAnsi="Times New Roman" w:cs="Times New Roman"/>
                <w:sz w:val="24"/>
                <w:szCs w:val="24"/>
              </w:rPr>
            </w:pPr>
            <w:ins w:id="1718" w:author="DELL" w:date="2022-07-24T23:02:00Z">
              <w:r>
                <w:rPr>
                  <w:rFonts w:ascii="Times New Roman" w:hAnsi="Times New Roman" w:cs="Times New Roman"/>
                  <w:sz w:val="24"/>
                  <w:szCs w:val="24"/>
                </w:rPr>
                <w:t>1.11</w:t>
              </w:r>
              <w:r w:rsidR="00303D5E" w:rsidRPr="00303D5E">
                <w:rPr>
                  <w:rFonts w:ascii="Times New Roman" w:hAnsi="Times New Roman" w:cs="Times New Roman"/>
                  <w:sz w:val="24"/>
                  <w:szCs w:val="24"/>
                </w:rPr>
                <w:t xml:space="preserve"> </w:t>
              </w:r>
            </w:ins>
            <w:ins w:id="1719" w:author="DELL" w:date="2022-07-24T23:43:00Z">
              <w:r>
                <w:rPr>
                  <w:rFonts w:ascii="Times New Roman" w:hAnsi="Times New Roman" w:cs="Times New Roman"/>
                  <w:sz w:val="24"/>
                  <w:szCs w:val="24"/>
                </w:rPr>
                <w:t>(</w:t>
              </w:r>
            </w:ins>
            <w:ins w:id="1720" w:author="DELL" w:date="2022-07-24T23:02:00Z">
              <w:r w:rsidR="00303D5E" w:rsidRPr="00303D5E">
                <w:rPr>
                  <w:rFonts w:ascii="Times New Roman" w:hAnsi="Times New Roman" w:cs="Times New Roman"/>
                  <w:sz w:val="24"/>
                  <w:szCs w:val="24"/>
                </w:rPr>
                <w:t>0.43</w:t>
              </w:r>
            </w:ins>
            <w:ins w:id="1721" w:author="DELL" w:date="2022-07-24T23:43:00Z">
              <w:r>
                <w:rPr>
                  <w:rFonts w:ascii="Times New Roman" w:hAnsi="Times New Roman" w:cs="Times New Roman"/>
                  <w:sz w:val="24"/>
                  <w:szCs w:val="24"/>
                </w:rPr>
                <w:t xml:space="preserve"> - </w:t>
              </w:r>
            </w:ins>
            <w:ins w:id="1722" w:author="DELL" w:date="2022-07-24T23:02:00Z">
              <w:r w:rsidR="00303D5E" w:rsidRPr="00303D5E">
                <w:rPr>
                  <w:rFonts w:ascii="Times New Roman" w:hAnsi="Times New Roman" w:cs="Times New Roman"/>
                  <w:sz w:val="24"/>
                  <w:szCs w:val="24"/>
                </w:rPr>
                <w:t>2.88</w:t>
              </w:r>
            </w:ins>
            <w:ins w:id="1723" w:author="DELL" w:date="2022-07-24T23:43:00Z">
              <w:r>
                <w:rPr>
                  <w:rFonts w:ascii="Times New Roman" w:hAnsi="Times New Roman" w:cs="Times New Roman"/>
                  <w:sz w:val="24"/>
                  <w:szCs w:val="24"/>
                </w:rPr>
                <w:t>)</w:t>
              </w:r>
            </w:ins>
          </w:p>
        </w:tc>
        <w:tc>
          <w:tcPr>
            <w:tcW w:w="764" w:type="dxa"/>
          </w:tcPr>
          <w:p w14:paraId="738B252E" w14:textId="198D8EBB" w:rsidR="00303D5E" w:rsidRPr="00A76633" w:rsidRDefault="00303D5E" w:rsidP="00303D5E">
            <w:pPr>
              <w:spacing w:after="0" w:line="240" w:lineRule="auto"/>
              <w:rPr>
                <w:ins w:id="1724" w:author="DELL" w:date="2022-07-23T02:22:00Z"/>
                <w:rFonts w:ascii="Times New Roman" w:hAnsi="Times New Roman" w:cs="Times New Roman"/>
                <w:sz w:val="24"/>
                <w:szCs w:val="24"/>
              </w:rPr>
            </w:pPr>
            <w:ins w:id="1725" w:author="DELL" w:date="2022-07-24T23:02:00Z">
              <w:r w:rsidRPr="00303D5E">
                <w:rPr>
                  <w:rFonts w:ascii="Times New Roman" w:hAnsi="Times New Roman" w:cs="Times New Roman"/>
                  <w:sz w:val="24"/>
                  <w:szCs w:val="24"/>
                </w:rPr>
                <w:t>0.832</w:t>
              </w:r>
            </w:ins>
          </w:p>
        </w:tc>
        <w:tc>
          <w:tcPr>
            <w:tcW w:w="1194" w:type="dxa"/>
          </w:tcPr>
          <w:p w14:paraId="3C1E3BC4" w14:textId="2AEB75C9" w:rsidR="00303D5E" w:rsidRPr="00A76633" w:rsidRDefault="00C96A2B">
            <w:pPr>
              <w:spacing w:after="0" w:line="240" w:lineRule="auto"/>
              <w:rPr>
                <w:ins w:id="1726" w:author="DELL" w:date="2022-07-23T02:22:00Z"/>
                <w:rFonts w:ascii="Times New Roman" w:hAnsi="Times New Roman" w:cs="Times New Roman"/>
                <w:sz w:val="24"/>
                <w:szCs w:val="24"/>
              </w:rPr>
            </w:pPr>
            <w:ins w:id="1727" w:author="DELL" w:date="2022-07-24T22:46:00Z">
              <w:r>
                <w:rPr>
                  <w:rFonts w:ascii="Times New Roman" w:hAnsi="Times New Roman" w:cs="Times New Roman"/>
                  <w:sz w:val="24"/>
                  <w:szCs w:val="24"/>
                </w:rPr>
                <w:t>0.94</w:t>
              </w:r>
              <w:r w:rsidR="00303D5E" w:rsidRPr="00BD35FA">
                <w:rPr>
                  <w:rFonts w:ascii="Times New Roman" w:hAnsi="Times New Roman" w:cs="Times New Roman"/>
                  <w:sz w:val="24"/>
                  <w:szCs w:val="24"/>
                </w:rPr>
                <w:t xml:space="preserve"> </w:t>
              </w:r>
            </w:ins>
            <w:ins w:id="1728" w:author="DELL" w:date="2022-07-24T23:44:00Z">
              <w:r>
                <w:rPr>
                  <w:rFonts w:ascii="Times New Roman" w:hAnsi="Times New Roman" w:cs="Times New Roman"/>
                  <w:sz w:val="24"/>
                  <w:szCs w:val="24"/>
                </w:rPr>
                <w:t>(</w:t>
              </w:r>
            </w:ins>
            <w:ins w:id="1729" w:author="DELL" w:date="2022-07-24T22:46:00Z">
              <w:r w:rsidR="00303D5E" w:rsidRPr="00BD35FA">
                <w:rPr>
                  <w:rFonts w:ascii="Times New Roman" w:hAnsi="Times New Roman" w:cs="Times New Roman"/>
                  <w:sz w:val="24"/>
                  <w:szCs w:val="24"/>
                </w:rPr>
                <w:t xml:space="preserve">0.36 </w:t>
              </w:r>
            </w:ins>
            <w:ins w:id="1730" w:author="DELL" w:date="2022-07-24T23:44:00Z">
              <w:r>
                <w:rPr>
                  <w:rFonts w:ascii="Times New Roman" w:hAnsi="Times New Roman" w:cs="Times New Roman"/>
                  <w:sz w:val="24"/>
                  <w:szCs w:val="24"/>
                </w:rPr>
                <w:t>- 2</w:t>
              </w:r>
            </w:ins>
            <w:ins w:id="1731" w:author="DELL" w:date="2022-07-24T22:46:00Z">
              <w:r w:rsidR="00303D5E" w:rsidRPr="00BD35FA">
                <w:rPr>
                  <w:rFonts w:ascii="Times New Roman" w:hAnsi="Times New Roman" w:cs="Times New Roman"/>
                  <w:sz w:val="24"/>
                  <w:szCs w:val="24"/>
                </w:rPr>
                <w:t>.50</w:t>
              </w:r>
            </w:ins>
            <w:ins w:id="1732" w:author="DELL" w:date="2022-07-24T23:44:00Z">
              <w:r>
                <w:rPr>
                  <w:rFonts w:ascii="Times New Roman" w:hAnsi="Times New Roman" w:cs="Times New Roman"/>
                  <w:sz w:val="24"/>
                  <w:szCs w:val="24"/>
                </w:rPr>
                <w:t>)</w:t>
              </w:r>
            </w:ins>
          </w:p>
        </w:tc>
        <w:tc>
          <w:tcPr>
            <w:tcW w:w="679" w:type="dxa"/>
          </w:tcPr>
          <w:p w14:paraId="6EE79C5A" w14:textId="60A8329A" w:rsidR="00303D5E" w:rsidRPr="00A76633" w:rsidRDefault="0086046F" w:rsidP="00303D5E">
            <w:pPr>
              <w:spacing w:after="0" w:line="240" w:lineRule="auto"/>
              <w:rPr>
                <w:ins w:id="1733" w:author="DELL" w:date="2022-07-23T02:22:00Z"/>
                <w:rFonts w:ascii="Times New Roman" w:hAnsi="Times New Roman" w:cs="Times New Roman"/>
                <w:sz w:val="24"/>
                <w:szCs w:val="24"/>
              </w:rPr>
            </w:pPr>
            <w:ins w:id="1734" w:author="DELL" w:date="2022-07-24T22:37:00Z">
              <w:r>
                <w:rPr>
                  <w:rFonts w:ascii="Times New Roman" w:hAnsi="Times New Roman" w:cs="Times New Roman"/>
                  <w:sz w:val="24"/>
                  <w:szCs w:val="24"/>
                </w:rPr>
                <w:t>0.908</w:t>
              </w:r>
            </w:ins>
          </w:p>
        </w:tc>
      </w:tr>
      <w:tr w:rsidR="00A55F34" w:rsidRPr="00A76633" w14:paraId="7FE8DD54" w14:textId="77777777" w:rsidTr="00837772">
        <w:trPr>
          <w:ins w:id="1735" w:author="DELL" w:date="2022-07-23T02:22:00Z"/>
        </w:trPr>
        <w:tc>
          <w:tcPr>
            <w:tcW w:w="1564" w:type="dxa"/>
          </w:tcPr>
          <w:p w14:paraId="551415B7" w14:textId="574C3DC5" w:rsidR="00303D5E" w:rsidRPr="00A76633" w:rsidRDefault="00303D5E" w:rsidP="00303D5E">
            <w:pPr>
              <w:spacing w:after="0" w:line="240" w:lineRule="auto"/>
              <w:rPr>
                <w:ins w:id="1736" w:author="DELL" w:date="2022-07-23T02:22:00Z"/>
                <w:rFonts w:ascii="Times New Roman" w:hAnsi="Times New Roman" w:cs="Times New Roman"/>
                <w:sz w:val="24"/>
                <w:szCs w:val="24"/>
              </w:rPr>
            </w:pPr>
            <w:ins w:id="1737" w:author="DELL" w:date="2022-07-23T02:22:00Z">
              <w:r w:rsidRPr="00A76633">
                <w:rPr>
                  <w:rFonts w:ascii="Times New Roman" w:hAnsi="Times New Roman" w:cs="Times New Roman"/>
                  <w:sz w:val="24"/>
                  <w:szCs w:val="24"/>
                </w:rPr>
                <w:t>Mymensingh</w:t>
              </w:r>
            </w:ins>
          </w:p>
        </w:tc>
        <w:tc>
          <w:tcPr>
            <w:tcW w:w="1250" w:type="dxa"/>
          </w:tcPr>
          <w:p w14:paraId="7E91FBEC" w14:textId="1A2EF103" w:rsidR="00303D5E" w:rsidRPr="00A76633" w:rsidRDefault="00303D5E" w:rsidP="00303D5E">
            <w:pPr>
              <w:spacing w:after="0" w:line="240" w:lineRule="auto"/>
              <w:rPr>
                <w:ins w:id="1738" w:author="DELL" w:date="2022-07-23T02:22:00Z"/>
                <w:rFonts w:ascii="Times New Roman" w:hAnsi="Times New Roman" w:cs="Times New Roman"/>
                <w:sz w:val="24"/>
                <w:szCs w:val="24"/>
              </w:rPr>
            </w:pPr>
            <w:ins w:id="1739" w:author="DELL" w:date="2022-07-23T03:54:00Z">
              <w:r>
                <w:rPr>
                  <w:rFonts w:ascii="Times New Roman" w:hAnsi="Times New Roman" w:cs="Times New Roman"/>
                  <w:sz w:val="24"/>
                  <w:szCs w:val="24"/>
                </w:rPr>
                <w:t>3.75 (1.36 – 10.31)</w:t>
              </w:r>
            </w:ins>
          </w:p>
        </w:tc>
        <w:tc>
          <w:tcPr>
            <w:tcW w:w="691" w:type="dxa"/>
          </w:tcPr>
          <w:p w14:paraId="417A82E6" w14:textId="61C2D90F" w:rsidR="00303D5E" w:rsidRPr="00A76633" w:rsidRDefault="00303D5E" w:rsidP="00303D5E">
            <w:pPr>
              <w:spacing w:after="0" w:line="240" w:lineRule="auto"/>
              <w:rPr>
                <w:ins w:id="1740" w:author="DELL" w:date="2022-07-23T02:22:00Z"/>
                <w:rFonts w:ascii="Times New Roman" w:hAnsi="Times New Roman" w:cs="Times New Roman"/>
                <w:sz w:val="24"/>
                <w:szCs w:val="24"/>
              </w:rPr>
            </w:pPr>
            <w:ins w:id="1741" w:author="DELL" w:date="2022-07-23T03:50:00Z">
              <w:r>
                <w:rPr>
                  <w:rFonts w:ascii="Times New Roman" w:hAnsi="Times New Roman" w:cs="Times New Roman"/>
                  <w:sz w:val="24"/>
                  <w:szCs w:val="24"/>
                </w:rPr>
                <w:t>0.010</w:t>
              </w:r>
            </w:ins>
          </w:p>
        </w:tc>
        <w:tc>
          <w:tcPr>
            <w:tcW w:w="1250" w:type="dxa"/>
          </w:tcPr>
          <w:p w14:paraId="13FC7644" w14:textId="7473B25E" w:rsidR="00303D5E" w:rsidRPr="00A76633" w:rsidRDefault="00303D5E" w:rsidP="00303D5E">
            <w:pPr>
              <w:spacing w:after="0" w:line="240" w:lineRule="auto"/>
              <w:rPr>
                <w:ins w:id="1742" w:author="DELL" w:date="2022-07-23T02:22:00Z"/>
                <w:rFonts w:ascii="Times New Roman" w:hAnsi="Times New Roman" w:cs="Times New Roman"/>
                <w:sz w:val="24"/>
                <w:szCs w:val="24"/>
              </w:rPr>
            </w:pPr>
            <w:ins w:id="1743" w:author="DELL" w:date="2022-07-24T00:38:00Z">
              <w:r>
                <w:rPr>
                  <w:rFonts w:ascii="Times New Roman" w:hAnsi="Times New Roman" w:cs="Times New Roman"/>
                  <w:sz w:val="24"/>
                  <w:szCs w:val="24"/>
                </w:rPr>
                <w:t>3.82</w:t>
              </w:r>
              <w:r w:rsidRPr="00F4011D">
                <w:rPr>
                  <w:rFonts w:ascii="Times New Roman" w:hAnsi="Times New Roman" w:cs="Times New Roman"/>
                  <w:sz w:val="24"/>
                  <w:szCs w:val="24"/>
                </w:rPr>
                <w:t xml:space="preserve"> </w:t>
              </w:r>
            </w:ins>
            <w:ins w:id="1744" w:author="DELL" w:date="2022-07-24T00:48:00Z">
              <w:r>
                <w:rPr>
                  <w:rFonts w:ascii="Times New Roman" w:hAnsi="Times New Roman" w:cs="Times New Roman"/>
                  <w:sz w:val="24"/>
                  <w:szCs w:val="24"/>
                </w:rPr>
                <w:t>(</w:t>
              </w:r>
            </w:ins>
            <w:ins w:id="1745" w:author="DELL" w:date="2022-07-24T00:38:00Z">
              <w:r w:rsidRPr="00F4011D">
                <w:rPr>
                  <w:rFonts w:ascii="Times New Roman" w:hAnsi="Times New Roman" w:cs="Times New Roman"/>
                  <w:sz w:val="24"/>
                  <w:szCs w:val="24"/>
                </w:rPr>
                <w:t>1.35</w:t>
              </w:r>
            </w:ins>
            <w:ins w:id="1746" w:author="DELL" w:date="2022-07-24T00:48:00Z">
              <w:r>
                <w:rPr>
                  <w:rFonts w:ascii="Times New Roman" w:hAnsi="Times New Roman" w:cs="Times New Roman"/>
                  <w:sz w:val="24"/>
                  <w:szCs w:val="24"/>
                </w:rPr>
                <w:t xml:space="preserve"> -</w:t>
              </w:r>
            </w:ins>
            <w:ins w:id="1747" w:author="DELL" w:date="2022-07-24T00:38:00Z">
              <w:r w:rsidRPr="00F4011D">
                <w:rPr>
                  <w:rFonts w:ascii="Times New Roman" w:hAnsi="Times New Roman" w:cs="Times New Roman"/>
                  <w:sz w:val="24"/>
                  <w:szCs w:val="24"/>
                </w:rPr>
                <w:t xml:space="preserve"> 10.85</w:t>
              </w:r>
            </w:ins>
            <w:ins w:id="1748" w:author="DELL" w:date="2022-07-24T00:48:00Z">
              <w:r>
                <w:rPr>
                  <w:rFonts w:ascii="Times New Roman" w:hAnsi="Times New Roman" w:cs="Times New Roman"/>
                  <w:sz w:val="24"/>
                  <w:szCs w:val="24"/>
                </w:rPr>
                <w:t>)</w:t>
              </w:r>
            </w:ins>
          </w:p>
        </w:tc>
        <w:tc>
          <w:tcPr>
            <w:tcW w:w="764" w:type="dxa"/>
          </w:tcPr>
          <w:p w14:paraId="5751D7D5" w14:textId="606C3694" w:rsidR="00303D5E" w:rsidRPr="00A76633" w:rsidRDefault="00A55F34" w:rsidP="00303D5E">
            <w:pPr>
              <w:spacing w:after="0" w:line="240" w:lineRule="auto"/>
              <w:rPr>
                <w:ins w:id="1749" w:author="DELL" w:date="2022-07-23T02:22:00Z"/>
                <w:rFonts w:ascii="Times New Roman" w:hAnsi="Times New Roman" w:cs="Times New Roman"/>
                <w:sz w:val="24"/>
                <w:szCs w:val="24"/>
              </w:rPr>
            </w:pPr>
            <w:ins w:id="1750" w:author="DELL" w:date="2022-07-24T00:32:00Z">
              <w:r>
                <w:rPr>
                  <w:rFonts w:ascii="Times New Roman" w:hAnsi="Times New Roman" w:cs="Times New Roman"/>
                  <w:sz w:val="24"/>
                  <w:szCs w:val="24"/>
                </w:rPr>
                <w:t>0.012</w:t>
              </w:r>
            </w:ins>
          </w:p>
        </w:tc>
        <w:tc>
          <w:tcPr>
            <w:tcW w:w="1194" w:type="dxa"/>
          </w:tcPr>
          <w:p w14:paraId="79D1EB01" w14:textId="65F6F11F" w:rsidR="00303D5E" w:rsidRPr="00A76633" w:rsidRDefault="00303D5E" w:rsidP="00303D5E">
            <w:pPr>
              <w:spacing w:after="0" w:line="240" w:lineRule="auto"/>
              <w:rPr>
                <w:ins w:id="1751" w:author="DELL" w:date="2022-07-23T02:22:00Z"/>
                <w:rFonts w:ascii="Times New Roman" w:hAnsi="Times New Roman" w:cs="Times New Roman"/>
                <w:sz w:val="24"/>
                <w:szCs w:val="24"/>
              </w:rPr>
            </w:pPr>
            <w:ins w:id="1752" w:author="DELL" w:date="2022-07-24T22:37:00Z">
              <w:r>
                <w:rPr>
                  <w:rFonts w:ascii="Times New Roman" w:hAnsi="Times New Roman" w:cs="Times New Roman"/>
                  <w:sz w:val="24"/>
                  <w:szCs w:val="24"/>
                </w:rPr>
                <w:t>-</w:t>
              </w:r>
            </w:ins>
          </w:p>
        </w:tc>
        <w:tc>
          <w:tcPr>
            <w:tcW w:w="764" w:type="dxa"/>
          </w:tcPr>
          <w:p w14:paraId="05318366" w14:textId="4D8D0FEC" w:rsidR="00303D5E" w:rsidRPr="00A76633" w:rsidRDefault="00303D5E" w:rsidP="00303D5E">
            <w:pPr>
              <w:spacing w:after="0" w:line="240" w:lineRule="auto"/>
              <w:rPr>
                <w:ins w:id="1753" w:author="DELL" w:date="2022-07-23T02:22:00Z"/>
                <w:rFonts w:ascii="Times New Roman" w:hAnsi="Times New Roman" w:cs="Times New Roman"/>
                <w:sz w:val="24"/>
                <w:szCs w:val="24"/>
              </w:rPr>
            </w:pPr>
            <w:ins w:id="1754" w:author="DELL" w:date="2022-07-24T22:37:00Z">
              <w:r>
                <w:rPr>
                  <w:rFonts w:ascii="Times New Roman" w:hAnsi="Times New Roman" w:cs="Times New Roman"/>
                  <w:sz w:val="24"/>
                  <w:szCs w:val="24"/>
                </w:rPr>
                <w:t>-</w:t>
              </w:r>
            </w:ins>
          </w:p>
        </w:tc>
        <w:tc>
          <w:tcPr>
            <w:tcW w:w="1194" w:type="dxa"/>
          </w:tcPr>
          <w:p w14:paraId="578A813F" w14:textId="37A8AC86" w:rsidR="00303D5E" w:rsidRPr="00A76633" w:rsidRDefault="00303D5E" w:rsidP="00303D5E">
            <w:pPr>
              <w:spacing w:after="0" w:line="240" w:lineRule="auto"/>
              <w:rPr>
                <w:ins w:id="1755" w:author="DELL" w:date="2022-07-23T02:22:00Z"/>
                <w:rFonts w:ascii="Times New Roman" w:hAnsi="Times New Roman" w:cs="Times New Roman"/>
                <w:sz w:val="24"/>
                <w:szCs w:val="24"/>
              </w:rPr>
            </w:pPr>
            <w:ins w:id="1756" w:author="DELL" w:date="2022-07-24T22:37:00Z">
              <w:r>
                <w:rPr>
                  <w:rFonts w:ascii="Times New Roman" w:hAnsi="Times New Roman" w:cs="Times New Roman"/>
                  <w:sz w:val="24"/>
                  <w:szCs w:val="24"/>
                </w:rPr>
                <w:t>-</w:t>
              </w:r>
            </w:ins>
          </w:p>
        </w:tc>
        <w:tc>
          <w:tcPr>
            <w:tcW w:w="679" w:type="dxa"/>
          </w:tcPr>
          <w:p w14:paraId="778D39A1" w14:textId="5CEF57B6" w:rsidR="00303D5E" w:rsidRPr="00A76633" w:rsidRDefault="00303D5E" w:rsidP="00303D5E">
            <w:pPr>
              <w:spacing w:after="0" w:line="240" w:lineRule="auto"/>
              <w:rPr>
                <w:ins w:id="1757" w:author="DELL" w:date="2022-07-23T02:22:00Z"/>
                <w:rFonts w:ascii="Times New Roman" w:hAnsi="Times New Roman" w:cs="Times New Roman"/>
                <w:sz w:val="24"/>
                <w:szCs w:val="24"/>
              </w:rPr>
            </w:pPr>
            <w:ins w:id="1758" w:author="DELL" w:date="2022-07-24T22:37:00Z">
              <w:r>
                <w:rPr>
                  <w:rFonts w:ascii="Times New Roman" w:hAnsi="Times New Roman" w:cs="Times New Roman"/>
                  <w:sz w:val="24"/>
                  <w:szCs w:val="24"/>
                </w:rPr>
                <w:t>-</w:t>
              </w:r>
            </w:ins>
          </w:p>
        </w:tc>
      </w:tr>
      <w:tr w:rsidR="00A55F34" w:rsidRPr="00A76633" w14:paraId="41751CED" w14:textId="77777777" w:rsidTr="00837772">
        <w:trPr>
          <w:ins w:id="1759" w:author="DELL" w:date="2022-07-23T02:22:00Z"/>
        </w:trPr>
        <w:tc>
          <w:tcPr>
            <w:tcW w:w="1564" w:type="dxa"/>
          </w:tcPr>
          <w:p w14:paraId="3C5CB16B" w14:textId="44E38C09" w:rsidR="00303D5E" w:rsidRPr="00A76633" w:rsidRDefault="00303D5E" w:rsidP="00303D5E">
            <w:pPr>
              <w:spacing w:after="0" w:line="240" w:lineRule="auto"/>
              <w:rPr>
                <w:ins w:id="1760" w:author="DELL" w:date="2022-07-23T02:22:00Z"/>
                <w:rFonts w:ascii="Times New Roman" w:hAnsi="Times New Roman" w:cs="Times New Roman"/>
                <w:sz w:val="24"/>
                <w:szCs w:val="24"/>
              </w:rPr>
            </w:pPr>
            <w:ins w:id="1761" w:author="DELL" w:date="2022-07-23T02:22:00Z">
              <w:r w:rsidRPr="00A76633">
                <w:rPr>
                  <w:rFonts w:ascii="Times New Roman" w:hAnsi="Times New Roman" w:cs="Times New Roman"/>
                  <w:sz w:val="24"/>
                  <w:szCs w:val="24"/>
                </w:rPr>
                <w:t>Rajshahi</w:t>
              </w:r>
            </w:ins>
          </w:p>
        </w:tc>
        <w:tc>
          <w:tcPr>
            <w:tcW w:w="1250" w:type="dxa"/>
          </w:tcPr>
          <w:p w14:paraId="4B0F2080" w14:textId="4257DD99" w:rsidR="00303D5E" w:rsidRPr="00A76633" w:rsidRDefault="00303D5E" w:rsidP="00303D5E">
            <w:pPr>
              <w:spacing w:after="0" w:line="240" w:lineRule="auto"/>
              <w:rPr>
                <w:ins w:id="1762" w:author="DELL" w:date="2022-07-23T02:22:00Z"/>
                <w:rFonts w:ascii="Times New Roman" w:hAnsi="Times New Roman" w:cs="Times New Roman"/>
                <w:sz w:val="24"/>
                <w:szCs w:val="24"/>
              </w:rPr>
            </w:pPr>
            <w:ins w:id="1763" w:author="DELL" w:date="2022-07-23T03:54:00Z">
              <w:r>
                <w:rPr>
                  <w:rFonts w:ascii="Times New Roman" w:hAnsi="Times New Roman" w:cs="Times New Roman"/>
                  <w:sz w:val="24"/>
                  <w:szCs w:val="24"/>
                </w:rPr>
                <w:t>1.45 (0.51 – 4.14)</w:t>
              </w:r>
            </w:ins>
          </w:p>
        </w:tc>
        <w:tc>
          <w:tcPr>
            <w:tcW w:w="691" w:type="dxa"/>
          </w:tcPr>
          <w:p w14:paraId="1E5EA50B" w14:textId="07D11108" w:rsidR="00303D5E" w:rsidRPr="00A76633" w:rsidRDefault="00303D5E" w:rsidP="00303D5E">
            <w:pPr>
              <w:spacing w:after="0" w:line="240" w:lineRule="auto"/>
              <w:rPr>
                <w:ins w:id="1764" w:author="DELL" w:date="2022-07-23T02:22:00Z"/>
                <w:rFonts w:ascii="Times New Roman" w:hAnsi="Times New Roman" w:cs="Times New Roman"/>
                <w:sz w:val="24"/>
                <w:szCs w:val="24"/>
              </w:rPr>
            </w:pPr>
            <w:ins w:id="1765" w:author="DELL" w:date="2022-07-23T03:50:00Z">
              <w:r>
                <w:rPr>
                  <w:rFonts w:ascii="Times New Roman" w:hAnsi="Times New Roman" w:cs="Times New Roman"/>
                  <w:sz w:val="24"/>
                  <w:szCs w:val="24"/>
                </w:rPr>
                <w:t>0.486</w:t>
              </w:r>
            </w:ins>
          </w:p>
        </w:tc>
        <w:tc>
          <w:tcPr>
            <w:tcW w:w="1250" w:type="dxa"/>
          </w:tcPr>
          <w:p w14:paraId="2FEE68F8" w14:textId="1F754EF2" w:rsidR="00303D5E" w:rsidRPr="00A76633" w:rsidRDefault="00303D5E" w:rsidP="00303D5E">
            <w:pPr>
              <w:spacing w:after="0" w:line="240" w:lineRule="auto"/>
              <w:rPr>
                <w:ins w:id="1766" w:author="DELL" w:date="2022-07-23T02:22:00Z"/>
                <w:rFonts w:ascii="Times New Roman" w:hAnsi="Times New Roman" w:cs="Times New Roman"/>
                <w:sz w:val="24"/>
                <w:szCs w:val="24"/>
              </w:rPr>
            </w:pPr>
            <w:ins w:id="1767" w:author="DELL" w:date="2022-07-24T00:38:00Z">
              <w:r>
                <w:rPr>
                  <w:rFonts w:ascii="Times New Roman" w:hAnsi="Times New Roman" w:cs="Times New Roman"/>
                  <w:sz w:val="24"/>
                  <w:szCs w:val="24"/>
                </w:rPr>
                <w:t xml:space="preserve">1.53 </w:t>
              </w:r>
            </w:ins>
            <w:ins w:id="1768" w:author="DELL" w:date="2022-07-24T00:49:00Z">
              <w:r>
                <w:rPr>
                  <w:rFonts w:ascii="Times New Roman" w:hAnsi="Times New Roman" w:cs="Times New Roman"/>
                  <w:sz w:val="24"/>
                  <w:szCs w:val="24"/>
                </w:rPr>
                <w:t>(</w:t>
              </w:r>
            </w:ins>
            <w:ins w:id="1769" w:author="DELL" w:date="2022-07-24T00:38:00Z">
              <w:r w:rsidRPr="00F4011D">
                <w:rPr>
                  <w:rFonts w:ascii="Times New Roman" w:hAnsi="Times New Roman" w:cs="Times New Roman"/>
                  <w:sz w:val="24"/>
                  <w:szCs w:val="24"/>
                </w:rPr>
                <w:t xml:space="preserve">0.49 </w:t>
              </w:r>
            </w:ins>
            <w:ins w:id="1770" w:author="DELL" w:date="2022-07-24T00:49:00Z">
              <w:r>
                <w:rPr>
                  <w:rFonts w:ascii="Times New Roman" w:hAnsi="Times New Roman" w:cs="Times New Roman"/>
                  <w:sz w:val="24"/>
                  <w:szCs w:val="24"/>
                </w:rPr>
                <w:t>-</w:t>
              </w:r>
            </w:ins>
            <w:ins w:id="1771" w:author="DELL" w:date="2022-07-24T00:38:00Z">
              <w:r w:rsidRPr="00F4011D">
                <w:rPr>
                  <w:rFonts w:ascii="Times New Roman" w:hAnsi="Times New Roman" w:cs="Times New Roman"/>
                  <w:sz w:val="24"/>
                  <w:szCs w:val="24"/>
                </w:rPr>
                <w:t xml:space="preserve"> 4.79</w:t>
              </w:r>
            </w:ins>
            <w:ins w:id="1772" w:author="DELL" w:date="2022-07-24T00:49:00Z">
              <w:r>
                <w:rPr>
                  <w:rFonts w:ascii="Times New Roman" w:hAnsi="Times New Roman" w:cs="Times New Roman"/>
                  <w:sz w:val="24"/>
                  <w:szCs w:val="24"/>
                </w:rPr>
                <w:t>)</w:t>
              </w:r>
            </w:ins>
          </w:p>
        </w:tc>
        <w:tc>
          <w:tcPr>
            <w:tcW w:w="764" w:type="dxa"/>
          </w:tcPr>
          <w:p w14:paraId="683DC0FE" w14:textId="312638BB" w:rsidR="00303D5E" w:rsidRPr="00A76633" w:rsidRDefault="00A55F34" w:rsidP="00303D5E">
            <w:pPr>
              <w:spacing w:after="0" w:line="240" w:lineRule="auto"/>
              <w:rPr>
                <w:ins w:id="1773" w:author="DELL" w:date="2022-07-23T02:22:00Z"/>
                <w:rFonts w:ascii="Times New Roman" w:hAnsi="Times New Roman" w:cs="Times New Roman"/>
                <w:sz w:val="24"/>
                <w:szCs w:val="24"/>
              </w:rPr>
            </w:pPr>
            <w:ins w:id="1774" w:author="DELL" w:date="2022-07-24T00:32:00Z">
              <w:r>
                <w:rPr>
                  <w:rFonts w:ascii="Times New Roman" w:hAnsi="Times New Roman" w:cs="Times New Roman"/>
                  <w:sz w:val="24"/>
                  <w:szCs w:val="24"/>
                </w:rPr>
                <w:t>0.464</w:t>
              </w:r>
            </w:ins>
          </w:p>
        </w:tc>
        <w:tc>
          <w:tcPr>
            <w:tcW w:w="1194" w:type="dxa"/>
          </w:tcPr>
          <w:p w14:paraId="2421B461" w14:textId="56E3C8E3" w:rsidR="00303D5E" w:rsidRPr="00A76633" w:rsidRDefault="00303D5E">
            <w:pPr>
              <w:spacing w:after="0" w:line="240" w:lineRule="auto"/>
              <w:rPr>
                <w:ins w:id="1775" w:author="DELL" w:date="2022-07-23T02:22:00Z"/>
                <w:rFonts w:ascii="Times New Roman" w:hAnsi="Times New Roman" w:cs="Times New Roman"/>
                <w:sz w:val="24"/>
                <w:szCs w:val="24"/>
              </w:rPr>
            </w:pPr>
            <w:ins w:id="1776" w:author="DELL" w:date="2022-07-24T23:02:00Z">
              <w:r w:rsidRPr="00303D5E">
                <w:rPr>
                  <w:rFonts w:ascii="Times New Roman" w:hAnsi="Times New Roman" w:cs="Times New Roman"/>
                  <w:sz w:val="24"/>
                  <w:szCs w:val="24"/>
                </w:rPr>
                <w:t xml:space="preserve">0.64 </w:t>
              </w:r>
            </w:ins>
            <w:ins w:id="1777" w:author="DELL" w:date="2022-07-24T23:09:00Z">
              <w:r w:rsidR="008713C4">
                <w:rPr>
                  <w:rFonts w:ascii="Times New Roman" w:hAnsi="Times New Roman" w:cs="Times New Roman"/>
                  <w:sz w:val="24"/>
                  <w:szCs w:val="24"/>
                </w:rPr>
                <w:t>(</w:t>
              </w:r>
            </w:ins>
            <w:ins w:id="1778" w:author="DELL" w:date="2022-07-24T23:02:00Z">
              <w:r w:rsidRPr="00303D5E">
                <w:rPr>
                  <w:rFonts w:ascii="Times New Roman" w:hAnsi="Times New Roman" w:cs="Times New Roman"/>
                  <w:sz w:val="24"/>
                  <w:szCs w:val="24"/>
                </w:rPr>
                <w:t>0.21</w:t>
              </w:r>
            </w:ins>
            <w:ins w:id="1779" w:author="DELL" w:date="2022-07-24T23:09:00Z">
              <w:r w:rsidR="008713C4">
                <w:rPr>
                  <w:rFonts w:ascii="Times New Roman" w:hAnsi="Times New Roman" w:cs="Times New Roman"/>
                  <w:sz w:val="24"/>
                  <w:szCs w:val="24"/>
                </w:rPr>
                <w:t xml:space="preserve"> - </w:t>
              </w:r>
            </w:ins>
            <w:ins w:id="1780" w:author="DELL" w:date="2022-07-24T23:02:00Z">
              <w:r w:rsidRPr="00303D5E">
                <w:rPr>
                  <w:rFonts w:ascii="Times New Roman" w:hAnsi="Times New Roman" w:cs="Times New Roman"/>
                  <w:sz w:val="24"/>
                  <w:szCs w:val="24"/>
                </w:rPr>
                <w:t xml:space="preserve"> 2.01</w:t>
              </w:r>
            </w:ins>
            <w:ins w:id="1781" w:author="DELL" w:date="2022-07-24T23:43:00Z">
              <w:r w:rsidR="00C96A2B">
                <w:rPr>
                  <w:rFonts w:ascii="Times New Roman" w:hAnsi="Times New Roman" w:cs="Times New Roman"/>
                  <w:sz w:val="24"/>
                  <w:szCs w:val="24"/>
                </w:rPr>
                <w:t>)</w:t>
              </w:r>
            </w:ins>
          </w:p>
        </w:tc>
        <w:tc>
          <w:tcPr>
            <w:tcW w:w="764" w:type="dxa"/>
          </w:tcPr>
          <w:p w14:paraId="3C11BA7D" w14:textId="14A0AB39" w:rsidR="00303D5E" w:rsidRPr="00A76633" w:rsidRDefault="00303D5E" w:rsidP="00303D5E">
            <w:pPr>
              <w:spacing w:after="0" w:line="240" w:lineRule="auto"/>
              <w:rPr>
                <w:ins w:id="1782" w:author="DELL" w:date="2022-07-23T02:22:00Z"/>
                <w:rFonts w:ascii="Times New Roman" w:hAnsi="Times New Roman" w:cs="Times New Roman"/>
                <w:sz w:val="24"/>
                <w:szCs w:val="24"/>
              </w:rPr>
            </w:pPr>
            <w:ins w:id="1783" w:author="DELL" w:date="2022-07-24T23:02:00Z">
              <w:r w:rsidRPr="00303D5E">
                <w:rPr>
                  <w:rFonts w:ascii="Times New Roman" w:hAnsi="Times New Roman" w:cs="Times New Roman"/>
                  <w:sz w:val="24"/>
                  <w:szCs w:val="24"/>
                </w:rPr>
                <w:t>0.448</w:t>
              </w:r>
            </w:ins>
          </w:p>
        </w:tc>
        <w:tc>
          <w:tcPr>
            <w:tcW w:w="1194" w:type="dxa"/>
          </w:tcPr>
          <w:p w14:paraId="0F2C31AB" w14:textId="4D3D1869" w:rsidR="00303D5E" w:rsidRPr="00A76633" w:rsidRDefault="00C96A2B">
            <w:pPr>
              <w:spacing w:after="0" w:line="240" w:lineRule="auto"/>
              <w:rPr>
                <w:ins w:id="1784" w:author="DELL" w:date="2022-07-23T02:22:00Z"/>
                <w:rFonts w:ascii="Times New Roman" w:hAnsi="Times New Roman" w:cs="Times New Roman"/>
                <w:sz w:val="24"/>
                <w:szCs w:val="24"/>
              </w:rPr>
            </w:pPr>
            <w:ins w:id="1785" w:author="DELL" w:date="2022-07-24T22:46:00Z">
              <w:r>
                <w:rPr>
                  <w:rFonts w:ascii="Times New Roman" w:hAnsi="Times New Roman" w:cs="Times New Roman"/>
                  <w:sz w:val="24"/>
                  <w:szCs w:val="24"/>
                </w:rPr>
                <w:t xml:space="preserve">0.59 </w:t>
              </w:r>
            </w:ins>
            <w:ins w:id="1786" w:author="DELL" w:date="2022-07-24T23:43:00Z">
              <w:r>
                <w:rPr>
                  <w:rFonts w:ascii="Times New Roman" w:hAnsi="Times New Roman" w:cs="Times New Roman"/>
                  <w:sz w:val="24"/>
                  <w:szCs w:val="24"/>
                </w:rPr>
                <w:t>(</w:t>
              </w:r>
            </w:ins>
            <w:ins w:id="1787" w:author="DELL" w:date="2022-07-24T22:46:00Z">
              <w:r w:rsidR="00303D5E" w:rsidRPr="00BD35FA">
                <w:rPr>
                  <w:rFonts w:ascii="Times New Roman" w:hAnsi="Times New Roman" w:cs="Times New Roman"/>
                  <w:sz w:val="24"/>
                  <w:szCs w:val="24"/>
                </w:rPr>
                <w:t>0.19</w:t>
              </w:r>
            </w:ins>
            <w:ins w:id="1788" w:author="DELL" w:date="2022-07-24T23:43:00Z">
              <w:r>
                <w:rPr>
                  <w:rFonts w:ascii="Times New Roman" w:hAnsi="Times New Roman" w:cs="Times New Roman"/>
                  <w:sz w:val="24"/>
                  <w:szCs w:val="24"/>
                </w:rPr>
                <w:t xml:space="preserve"> - </w:t>
              </w:r>
            </w:ins>
            <w:ins w:id="1789" w:author="DELL" w:date="2022-07-24T22:46:00Z">
              <w:r w:rsidR="00303D5E" w:rsidRPr="00BD35FA">
                <w:rPr>
                  <w:rFonts w:ascii="Times New Roman" w:hAnsi="Times New Roman" w:cs="Times New Roman"/>
                  <w:sz w:val="24"/>
                  <w:szCs w:val="24"/>
                </w:rPr>
                <w:t>1.87</w:t>
              </w:r>
            </w:ins>
            <w:ins w:id="1790" w:author="DELL" w:date="2022-07-24T23:44:00Z">
              <w:r>
                <w:rPr>
                  <w:rFonts w:ascii="Times New Roman" w:hAnsi="Times New Roman" w:cs="Times New Roman"/>
                  <w:sz w:val="24"/>
                  <w:szCs w:val="24"/>
                </w:rPr>
                <w:t>)</w:t>
              </w:r>
            </w:ins>
          </w:p>
        </w:tc>
        <w:tc>
          <w:tcPr>
            <w:tcW w:w="679" w:type="dxa"/>
          </w:tcPr>
          <w:p w14:paraId="2D7A21F2" w14:textId="0934CFC1" w:rsidR="00303D5E" w:rsidRPr="00A76633" w:rsidRDefault="0086046F" w:rsidP="00303D5E">
            <w:pPr>
              <w:spacing w:after="0" w:line="240" w:lineRule="auto"/>
              <w:rPr>
                <w:ins w:id="1791" w:author="DELL" w:date="2022-07-23T02:22:00Z"/>
                <w:rFonts w:ascii="Times New Roman" w:hAnsi="Times New Roman" w:cs="Times New Roman"/>
                <w:sz w:val="24"/>
                <w:szCs w:val="24"/>
              </w:rPr>
            </w:pPr>
            <w:ins w:id="1792" w:author="DELL" w:date="2022-07-24T22:41:00Z">
              <w:r>
                <w:rPr>
                  <w:rFonts w:ascii="Times New Roman" w:hAnsi="Times New Roman" w:cs="Times New Roman"/>
                  <w:sz w:val="24"/>
                  <w:szCs w:val="24"/>
                </w:rPr>
                <w:t>0.370</w:t>
              </w:r>
            </w:ins>
          </w:p>
        </w:tc>
      </w:tr>
      <w:tr w:rsidR="00A55F34" w:rsidRPr="00A76633" w14:paraId="12F45344" w14:textId="77777777" w:rsidTr="00837772">
        <w:trPr>
          <w:ins w:id="1793" w:author="DELL" w:date="2022-07-23T02:22:00Z"/>
        </w:trPr>
        <w:tc>
          <w:tcPr>
            <w:tcW w:w="1564" w:type="dxa"/>
          </w:tcPr>
          <w:p w14:paraId="5A036A98" w14:textId="422B01E3" w:rsidR="00303D5E" w:rsidRPr="00A76633" w:rsidRDefault="00303D5E" w:rsidP="00303D5E">
            <w:pPr>
              <w:spacing w:after="0" w:line="240" w:lineRule="auto"/>
              <w:rPr>
                <w:ins w:id="1794" w:author="DELL" w:date="2022-07-23T02:22:00Z"/>
                <w:rFonts w:ascii="Times New Roman" w:hAnsi="Times New Roman" w:cs="Times New Roman"/>
                <w:sz w:val="24"/>
                <w:szCs w:val="24"/>
              </w:rPr>
            </w:pPr>
            <w:ins w:id="1795" w:author="DELL" w:date="2022-07-23T02:22:00Z">
              <w:r w:rsidRPr="00A76633">
                <w:rPr>
                  <w:rFonts w:ascii="Times New Roman" w:hAnsi="Times New Roman" w:cs="Times New Roman"/>
                  <w:sz w:val="24"/>
                  <w:szCs w:val="24"/>
                </w:rPr>
                <w:t>Rangpur</w:t>
              </w:r>
            </w:ins>
          </w:p>
        </w:tc>
        <w:tc>
          <w:tcPr>
            <w:tcW w:w="1250" w:type="dxa"/>
          </w:tcPr>
          <w:p w14:paraId="501D37AA" w14:textId="6EC46BAC" w:rsidR="00303D5E" w:rsidRPr="00A76633" w:rsidRDefault="00303D5E" w:rsidP="00303D5E">
            <w:pPr>
              <w:spacing w:after="0" w:line="240" w:lineRule="auto"/>
              <w:rPr>
                <w:ins w:id="1796" w:author="DELL" w:date="2022-07-23T02:22:00Z"/>
                <w:rFonts w:ascii="Times New Roman" w:hAnsi="Times New Roman" w:cs="Times New Roman"/>
                <w:sz w:val="24"/>
                <w:szCs w:val="24"/>
              </w:rPr>
            </w:pPr>
            <w:ins w:id="1797" w:author="DELL" w:date="2022-07-23T03:54:00Z">
              <w:r>
                <w:rPr>
                  <w:rFonts w:ascii="Times New Roman" w:hAnsi="Times New Roman" w:cs="Times New Roman"/>
                  <w:sz w:val="24"/>
                  <w:szCs w:val="24"/>
                </w:rPr>
                <w:t>1.57 (</w:t>
              </w:r>
            </w:ins>
            <w:ins w:id="1798" w:author="DELL" w:date="2022-07-23T03:55:00Z">
              <w:r>
                <w:rPr>
                  <w:rFonts w:ascii="Times New Roman" w:hAnsi="Times New Roman" w:cs="Times New Roman"/>
                  <w:sz w:val="24"/>
                  <w:szCs w:val="24"/>
                </w:rPr>
                <w:t>0.56 – 4.40)</w:t>
              </w:r>
            </w:ins>
          </w:p>
        </w:tc>
        <w:tc>
          <w:tcPr>
            <w:tcW w:w="691" w:type="dxa"/>
          </w:tcPr>
          <w:p w14:paraId="0BED448F" w14:textId="2F229373" w:rsidR="00303D5E" w:rsidRPr="00A76633" w:rsidRDefault="00303D5E" w:rsidP="00303D5E">
            <w:pPr>
              <w:spacing w:after="0" w:line="240" w:lineRule="auto"/>
              <w:rPr>
                <w:ins w:id="1799" w:author="DELL" w:date="2022-07-23T02:22:00Z"/>
                <w:rFonts w:ascii="Times New Roman" w:hAnsi="Times New Roman" w:cs="Times New Roman"/>
                <w:sz w:val="24"/>
                <w:szCs w:val="24"/>
              </w:rPr>
            </w:pPr>
            <w:ins w:id="1800" w:author="DELL" w:date="2022-07-23T03:50:00Z">
              <w:r>
                <w:rPr>
                  <w:rFonts w:ascii="Times New Roman" w:hAnsi="Times New Roman" w:cs="Times New Roman"/>
                  <w:sz w:val="24"/>
                  <w:szCs w:val="24"/>
                </w:rPr>
                <w:t>0.388</w:t>
              </w:r>
            </w:ins>
          </w:p>
        </w:tc>
        <w:tc>
          <w:tcPr>
            <w:tcW w:w="1250" w:type="dxa"/>
          </w:tcPr>
          <w:p w14:paraId="286BE696" w14:textId="2E1FD0A0" w:rsidR="00303D5E" w:rsidRPr="00A76633" w:rsidRDefault="00303D5E" w:rsidP="00303D5E">
            <w:pPr>
              <w:spacing w:after="0" w:line="240" w:lineRule="auto"/>
              <w:rPr>
                <w:ins w:id="1801" w:author="DELL" w:date="2022-07-23T02:22:00Z"/>
                <w:rFonts w:ascii="Times New Roman" w:hAnsi="Times New Roman" w:cs="Times New Roman"/>
                <w:sz w:val="24"/>
                <w:szCs w:val="24"/>
              </w:rPr>
            </w:pPr>
            <w:ins w:id="1802" w:author="DELL" w:date="2022-07-24T00:38:00Z">
              <w:r>
                <w:rPr>
                  <w:rFonts w:ascii="Times New Roman" w:hAnsi="Times New Roman" w:cs="Times New Roman"/>
                  <w:sz w:val="24"/>
                  <w:szCs w:val="24"/>
                </w:rPr>
                <w:t>1.82</w:t>
              </w:r>
              <w:r w:rsidRPr="00F4011D">
                <w:rPr>
                  <w:rFonts w:ascii="Times New Roman" w:hAnsi="Times New Roman" w:cs="Times New Roman"/>
                  <w:sz w:val="24"/>
                  <w:szCs w:val="24"/>
                </w:rPr>
                <w:t xml:space="preserve"> </w:t>
              </w:r>
            </w:ins>
            <w:ins w:id="1803" w:author="DELL" w:date="2022-07-24T00:49:00Z">
              <w:r>
                <w:rPr>
                  <w:rFonts w:ascii="Times New Roman" w:hAnsi="Times New Roman" w:cs="Times New Roman"/>
                  <w:sz w:val="24"/>
                  <w:szCs w:val="24"/>
                </w:rPr>
                <w:t>(</w:t>
              </w:r>
            </w:ins>
            <w:ins w:id="1804" w:author="DELL" w:date="2022-07-24T00:38:00Z">
              <w:r w:rsidRPr="00F4011D">
                <w:rPr>
                  <w:rFonts w:ascii="Times New Roman" w:hAnsi="Times New Roman" w:cs="Times New Roman"/>
                  <w:sz w:val="24"/>
                  <w:szCs w:val="24"/>
                </w:rPr>
                <w:t xml:space="preserve">0.60 </w:t>
              </w:r>
            </w:ins>
            <w:ins w:id="1805" w:author="DELL" w:date="2022-07-24T00:49:00Z">
              <w:r>
                <w:rPr>
                  <w:rFonts w:ascii="Times New Roman" w:hAnsi="Times New Roman" w:cs="Times New Roman"/>
                  <w:sz w:val="24"/>
                  <w:szCs w:val="24"/>
                </w:rPr>
                <w:t>-</w:t>
              </w:r>
            </w:ins>
            <w:ins w:id="1806" w:author="DELL" w:date="2022-07-24T00:38:00Z">
              <w:r w:rsidRPr="00F4011D">
                <w:rPr>
                  <w:rFonts w:ascii="Times New Roman" w:hAnsi="Times New Roman" w:cs="Times New Roman"/>
                  <w:sz w:val="24"/>
                  <w:szCs w:val="24"/>
                </w:rPr>
                <w:t xml:space="preserve"> 5.54</w:t>
              </w:r>
            </w:ins>
            <w:ins w:id="1807" w:author="DELL" w:date="2022-07-24T00:49:00Z">
              <w:r>
                <w:rPr>
                  <w:rFonts w:ascii="Times New Roman" w:hAnsi="Times New Roman" w:cs="Times New Roman"/>
                  <w:sz w:val="24"/>
                  <w:szCs w:val="24"/>
                </w:rPr>
                <w:t>)</w:t>
              </w:r>
            </w:ins>
          </w:p>
        </w:tc>
        <w:tc>
          <w:tcPr>
            <w:tcW w:w="764" w:type="dxa"/>
          </w:tcPr>
          <w:p w14:paraId="4E79CAA7" w14:textId="79AF2159" w:rsidR="00303D5E" w:rsidRPr="00A76633" w:rsidRDefault="00A55F34" w:rsidP="00303D5E">
            <w:pPr>
              <w:spacing w:after="0" w:line="240" w:lineRule="auto"/>
              <w:rPr>
                <w:ins w:id="1808" w:author="DELL" w:date="2022-07-23T02:22:00Z"/>
                <w:rFonts w:ascii="Times New Roman" w:hAnsi="Times New Roman" w:cs="Times New Roman"/>
                <w:sz w:val="24"/>
                <w:szCs w:val="24"/>
              </w:rPr>
            </w:pPr>
            <w:ins w:id="1809" w:author="DELL" w:date="2022-07-24T00:32:00Z">
              <w:r>
                <w:rPr>
                  <w:rFonts w:ascii="Times New Roman" w:hAnsi="Times New Roman" w:cs="Times New Roman"/>
                  <w:sz w:val="24"/>
                  <w:szCs w:val="24"/>
                </w:rPr>
                <w:t>0.291</w:t>
              </w:r>
            </w:ins>
          </w:p>
        </w:tc>
        <w:tc>
          <w:tcPr>
            <w:tcW w:w="1194" w:type="dxa"/>
          </w:tcPr>
          <w:p w14:paraId="3160516B" w14:textId="2ACB05FD" w:rsidR="00303D5E" w:rsidRPr="00A76633" w:rsidRDefault="008713C4" w:rsidP="00303D5E">
            <w:pPr>
              <w:spacing w:after="0" w:line="240" w:lineRule="auto"/>
              <w:rPr>
                <w:ins w:id="1810" w:author="DELL" w:date="2022-07-23T02:22:00Z"/>
                <w:rFonts w:ascii="Times New Roman" w:hAnsi="Times New Roman" w:cs="Times New Roman"/>
                <w:sz w:val="24"/>
                <w:szCs w:val="24"/>
              </w:rPr>
            </w:pPr>
            <w:ins w:id="1811" w:author="DELL" w:date="2022-07-24T23:03:00Z">
              <w:r>
                <w:rPr>
                  <w:rFonts w:ascii="Times New Roman" w:hAnsi="Times New Roman" w:cs="Times New Roman"/>
                  <w:sz w:val="24"/>
                  <w:szCs w:val="24"/>
                </w:rPr>
                <w:t>1.08</w:t>
              </w:r>
              <w:r w:rsidR="00303D5E" w:rsidRPr="00303D5E">
                <w:rPr>
                  <w:rFonts w:ascii="Times New Roman" w:hAnsi="Times New Roman" w:cs="Times New Roman"/>
                  <w:sz w:val="24"/>
                  <w:szCs w:val="24"/>
                </w:rPr>
                <w:t xml:space="preserve"> </w:t>
              </w:r>
            </w:ins>
            <w:ins w:id="1812" w:author="DELL" w:date="2022-07-24T23:08:00Z">
              <w:r>
                <w:rPr>
                  <w:rFonts w:ascii="Times New Roman" w:hAnsi="Times New Roman" w:cs="Times New Roman"/>
                  <w:sz w:val="24"/>
                  <w:szCs w:val="24"/>
                </w:rPr>
                <w:t>(</w:t>
              </w:r>
            </w:ins>
            <w:ins w:id="1813" w:author="DELL" w:date="2022-07-24T23:03:00Z">
              <w:r w:rsidR="00303D5E" w:rsidRPr="00303D5E">
                <w:rPr>
                  <w:rFonts w:ascii="Times New Roman" w:hAnsi="Times New Roman" w:cs="Times New Roman"/>
                  <w:sz w:val="24"/>
                  <w:szCs w:val="24"/>
                </w:rPr>
                <w:t>0.41</w:t>
              </w:r>
            </w:ins>
            <w:ins w:id="1814" w:author="DELL" w:date="2022-07-24T23:08:00Z">
              <w:r>
                <w:rPr>
                  <w:rFonts w:ascii="Times New Roman" w:hAnsi="Times New Roman" w:cs="Times New Roman"/>
                  <w:sz w:val="24"/>
                  <w:szCs w:val="24"/>
                </w:rPr>
                <w:t xml:space="preserve"> - </w:t>
              </w:r>
            </w:ins>
            <w:ins w:id="1815" w:author="DELL" w:date="2022-07-24T23:03:00Z">
              <w:r w:rsidR="00303D5E" w:rsidRPr="00303D5E">
                <w:rPr>
                  <w:rFonts w:ascii="Times New Roman" w:hAnsi="Times New Roman" w:cs="Times New Roman"/>
                  <w:sz w:val="24"/>
                  <w:szCs w:val="24"/>
                </w:rPr>
                <w:t>2.80</w:t>
              </w:r>
            </w:ins>
            <w:ins w:id="1816" w:author="DELL" w:date="2022-07-24T23:09:00Z">
              <w:r>
                <w:rPr>
                  <w:rFonts w:ascii="Times New Roman" w:hAnsi="Times New Roman" w:cs="Times New Roman"/>
                  <w:sz w:val="24"/>
                  <w:szCs w:val="24"/>
                </w:rPr>
                <w:t>)</w:t>
              </w:r>
            </w:ins>
          </w:p>
        </w:tc>
        <w:tc>
          <w:tcPr>
            <w:tcW w:w="764" w:type="dxa"/>
          </w:tcPr>
          <w:p w14:paraId="57204D29" w14:textId="42943431" w:rsidR="00303D5E" w:rsidRPr="00A76633" w:rsidRDefault="00303D5E" w:rsidP="00303D5E">
            <w:pPr>
              <w:spacing w:after="0" w:line="240" w:lineRule="auto"/>
              <w:rPr>
                <w:ins w:id="1817" w:author="DELL" w:date="2022-07-23T02:22:00Z"/>
                <w:rFonts w:ascii="Times New Roman" w:hAnsi="Times New Roman" w:cs="Times New Roman"/>
                <w:sz w:val="24"/>
                <w:szCs w:val="24"/>
              </w:rPr>
            </w:pPr>
            <w:ins w:id="1818" w:author="DELL" w:date="2022-07-24T23:02:00Z">
              <w:r w:rsidRPr="00303D5E">
                <w:rPr>
                  <w:rFonts w:ascii="Times New Roman" w:hAnsi="Times New Roman" w:cs="Times New Roman"/>
                  <w:sz w:val="24"/>
                  <w:szCs w:val="24"/>
                </w:rPr>
                <w:t>0.882</w:t>
              </w:r>
            </w:ins>
          </w:p>
        </w:tc>
        <w:tc>
          <w:tcPr>
            <w:tcW w:w="1194" w:type="dxa"/>
          </w:tcPr>
          <w:p w14:paraId="0D3D0F31" w14:textId="6E50E359" w:rsidR="00303D5E" w:rsidRPr="00A76633" w:rsidRDefault="00303D5E">
            <w:pPr>
              <w:spacing w:after="0" w:line="240" w:lineRule="auto"/>
              <w:rPr>
                <w:ins w:id="1819" w:author="DELL" w:date="2022-07-23T02:22:00Z"/>
                <w:rFonts w:ascii="Times New Roman" w:hAnsi="Times New Roman" w:cs="Times New Roman"/>
                <w:sz w:val="24"/>
                <w:szCs w:val="24"/>
              </w:rPr>
            </w:pPr>
            <w:ins w:id="1820" w:author="DELL" w:date="2022-07-24T22:46:00Z">
              <w:r w:rsidRPr="00BD35FA">
                <w:rPr>
                  <w:rFonts w:ascii="Times New Roman" w:hAnsi="Times New Roman" w:cs="Times New Roman"/>
                  <w:sz w:val="24"/>
                  <w:szCs w:val="24"/>
                </w:rPr>
                <w:t xml:space="preserve">0.84 </w:t>
              </w:r>
            </w:ins>
            <w:ins w:id="1821" w:author="DELL" w:date="2022-07-24T23:43:00Z">
              <w:r w:rsidR="00C96A2B">
                <w:rPr>
                  <w:rFonts w:ascii="Times New Roman" w:hAnsi="Times New Roman" w:cs="Times New Roman"/>
                  <w:sz w:val="24"/>
                  <w:szCs w:val="24"/>
                </w:rPr>
                <w:t>(</w:t>
              </w:r>
            </w:ins>
            <w:ins w:id="1822" w:author="DELL" w:date="2022-07-24T22:46:00Z">
              <w:r w:rsidRPr="00BD35FA">
                <w:rPr>
                  <w:rFonts w:ascii="Times New Roman" w:hAnsi="Times New Roman" w:cs="Times New Roman"/>
                  <w:sz w:val="24"/>
                  <w:szCs w:val="24"/>
                </w:rPr>
                <w:t xml:space="preserve">0.32 </w:t>
              </w:r>
            </w:ins>
            <w:ins w:id="1823" w:author="DELL" w:date="2022-07-24T23:43:00Z">
              <w:r w:rsidR="00C96A2B">
                <w:rPr>
                  <w:rFonts w:ascii="Times New Roman" w:hAnsi="Times New Roman" w:cs="Times New Roman"/>
                  <w:sz w:val="24"/>
                  <w:szCs w:val="24"/>
                </w:rPr>
                <w:t xml:space="preserve">-  </w:t>
              </w:r>
            </w:ins>
            <w:ins w:id="1824" w:author="DELL" w:date="2022-07-24T22:46:00Z">
              <w:r w:rsidRPr="00BD35FA">
                <w:rPr>
                  <w:rFonts w:ascii="Times New Roman" w:hAnsi="Times New Roman" w:cs="Times New Roman"/>
                  <w:sz w:val="24"/>
                  <w:szCs w:val="24"/>
                </w:rPr>
                <w:t>2.23</w:t>
              </w:r>
            </w:ins>
            <w:ins w:id="1825" w:author="DELL" w:date="2022-07-24T23:43:00Z">
              <w:r w:rsidR="00C96A2B">
                <w:rPr>
                  <w:rFonts w:ascii="Times New Roman" w:hAnsi="Times New Roman" w:cs="Times New Roman"/>
                  <w:sz w:val="24"/>
                  <w:szCs w:val="24"/>
                </w:rPr>
                <w:t>)</w:t>
              </w:r>
            </w:ins>
          </w:p>
        </w:tc>
        <w:tc>
          <w:tcPr>
            <w:tcW w:w="679" w:type="dxa"/>
          </w:tcPr>
          <w:p w14:paraId="7A7C707D" w14:textId="4DBB8CD2" w:rsidR="00303D5E" w:rsidRPr="00A76633" w:rsidRDefault="0086046F" w:rsidP="00303D5E">
            <w:pPr>
              <w:spacing w:after="0" w:line="240" w:lineRule="auto"/>
              <w:rPr>
                <w:ins w:id="1826" w:author="DELL" w:date="2022-07-23T02:22:00Z"/>
                <w:rFonts w:ascii="Times New Roman" w:hAnsi="Times New Roman" w:cs="Times New Roman"/>
                <w:sz w:val="24"/>
                <w:szCs w:val="24"/>
              </w:rPr>
            </w:pPr>
            <w:ins w:id="1827" w:author="DELL" w:date="2022-07-24T22:41:00Z">
              <w:r>
                <w:rPr>
                  <w:rFonts w:ascii="Times New Roman" w:hAnsi="Times New Roman" w:cs="Times New Roman"/>
                  <w:sz w:val="24"/>
                  <w:szCs w:val="24"/>
                </w:rPr>
                <w:t>0.729</w:t>
              </w:r>
            </w:ins>
          </w:p>
        </w:tc>
      </w:tr>
    </w:tbl>
    <w:p w14:paraId="66890962" w14:textId="6983DB65" w:rsidR="00187B0F" w:rsidRDefault="00187B0F" w:rsidP="00187B0F">
      <w:pPr>
        <w:rPr>
          <w:ins w:id="1828" w:author="DELL" w:date="2022-07-23T02:07:00Z"/>
          <w:rFonts w:ascii="Times New Roman" w:hAnsi="Times New Roman" w:cs="Times New Roman"/>
          <w:b/>
          <w:bCs/>
          <w:sz w:val="24"/>
          <w:szCs w:val="24"/>
        </w:rPr>
      </w:pPr>
    </w:p>
    <w:p w14:paraId="6F3E22E9" w14:textId="7C2C654B" w:rsidR="00095BFC" w:rsidRPr="00A76633" w:rsidDel="00095BFC" w:rsidRDefault="00095BFC" w:rsidP="00187B0F">
      <w:pPr>
        <w:rPr>
          <w:del w:id="1829" w:author="DELL" w:date="2022-07-23T02:13:00Z"/>
          <w:rFonts w:ascii="Times New Roman" w:hAnsi="Times New Roman" w:cs="Times New Roman"/>
          <w:b/>
          <w:bCs/>
          <w:sz w:val="24"/>
          <w:szCs w:val="24"/>
        </w:rPr>
      </w:pPr>
    </w:p>
    <w:p w14:paraId="3239ED63" w14:textId="6CE9BC2C" w:rsidR="00187B0F" w:rsidRPr="00A76633" w:rsidRDefault="00187B0F" w:rsidP="00187B0F">
      <w:pPr>
        <w:rPr>
          <w:rFonts w:ascii="Times New Roman" w:hAnsi="Times New Roman" w:cs="Times New Roman"/>
          <w:b/>
          <w:bCs/>
          <w:sz w:val="24"/>
          <w:szCs w:val="24"/>
        </w:rPr>
      </w:pPr>
      <w:r w:rsidRPr="00A76633">
        <w:rPr>
          <w:rFonts w:ascii="Times New Roman" w:hAnsi="Times New Roman" w:cs="Times New Roman"/>
          <w:b/>
          <w:bCs/>
          <w:sz w:val="24"/>
          <w:szCs w:val="24"/>
        </w:rPr>
        <w:t>Table 3 Exploring the relationship between the</w:t>
      </w:r>
      <w:del w:id="1830" w:author="DELL" w:date="2022-08-13T00:02:00Z">
        <w:r w:rsidRPr="00A76633" w:rsidDel="004D7B52">
          <w:rPr>
            <w:rFonts w:ascii="Times New Roman" w:hAnsi="Times New Roman" w:cs="Times New Roman"/>
            <w:b/>
            <w:bCs/>
            <w:sz w:val="24"/>
            <w:szCs w:val="24"/>
          </w:rPr>
          <w:delText xml:space="preserve"> level of</w:delText>
        </w:r>
      </w:del>
      <w:r w:rsidRPr="00A76633">
        <w:rPr>
          <w:rFonts w:ascii="Times New Roman" w:hAnsi="Times New Roman" w:cs="Times New Roman"/>
          <w:b/>
          <w:bCs/>
          <w:sz w:val="24"/>
          <w:szCs w:val="24"/>
        </w:rPr>
        <w:t xml:space="preserve"> </w:t>
      </w:r>
      <w:ins w:id="1831" w:author="DELL" w:date="2022-08-13T00:02:00Z">
        <w:r w:rsidR="004D7B52">
          <w:rPr>
            <w:rFonts w:ascii="Times New Roman" w:hAnsi="Times New Roman" w:cs="Times New Roman"/>
            <w:b/>
            <w:bCs/>
            <w:sz w:val="24"/>
            <w:szCs w:val="24"/>
          </w:rPr>
          <w:t xml:space="preserve">categories of </w:t>
        </w:r>
      </w:ins>
      <w:r w:rsidRPr="00A76633">
        <w:rPr>
          <w:rFonts w:ascii="Times New Roman" w:hAnsi="Times New Roman" w:cs="Times New Roman"/>
          <w:b/>
          <w:bCs/>
          <w:sz w:val="24"/>
          <w:szCs w:val="24"/>
        </w:rPr>
        <w:t xml:space="preserve">E. coli contamination </w:t>
      </w:r>
      <w:del w:id="1832" w:author="DELL" w:date="2022-08-13T00:03:00Z">
        <w:r w:rsidRPr="00A76633" w:rsidDel="004D7B52">
          <w:rPr>
            <w:rFonts w:ascii="Times New Roman" w:hAnsi="Times New Roman" w:cs="Times New Roman"/>
            <w:b/>
            <w:bCs/>
            <w:sz w:val="24"/>
            <w:szCs w:val="24"/>
          </w:rPr>
          <w:delText xml:space="preserve">in household drinking water </w:delText>
        </w:r>
      </w:del>
      <w:r w:rsidRPr="00A76633">
        <w:rPr>
          <w:rFonts w:ascii="Times New Roman" w:hAnsi="Times New Roman" w:cs="Times New Roman"/>
          <w:b/>
          <w:bCs/>
          <w:sz w:val="24"/>
          <w:szCs w:val="24"/>
        </w:rPr>
        <w:t xml:space="preserve">and childhood diarrhea in </w:t>
      </w:r>
      <w:ins w:id="1833" w:author="DELL" w:date="2022-08-13T00:03:00Z">
        <w:r w:rsidR="004D7B52">
          <w:rPr>
            <w:rFonts w:ascii="Times New Roman" w:hAnsi="Times New Roman" w:cs="Times New Roman"/>
            <w:b/>
            <w:bCs/>
            <w:sz w:val="24"/>
            <w:szCs w:val="24"/>
          </w:rPr>
          <w:t>household drinking water in Bangladesh</w:t>
        </w:r>
      </w:ins>
      <w:del w:id="1834" w:author="DELL" w:date="2022-08-13T00:03:00Z">
        <w:r w:rsidRPr="00A76633" w:rsidDel="004D7B52">
          <w:rPr>
            <w:rFonts w:ascii="Times New Roman" w:hAnsi="Times New Roman" w:cs="Times New Roman"/>
            <w:b/>
            <w:bCs/>
            <w:sz w:val="24"/>
            <w:szCs w:val="24"/>
          </w:rPr>
          <w:delText>Bangladesh</w:delText>
        </w:r>
      </w:del>
      <w:r w:rsidRPr="00A76633">
        <w:rPr>
          <w:rFonts w:ascii="Times New Roman" w:hAnsi="Times New Roman" w:cs="Times New Roman"/>
          <w:b/>
          <w:bCs/>
          <w:sz w:val="24"/>
          <w:szCs w:val="24"/>
        </w:rPr>
        <w:t xml:space="preserve"> using sensitivity analysis and the propensity score weighting method</w:t>
      </w:r>
      <w:r>
        <w:rPr>
          <w:rFonts w:ascii="Times New Roman" w:hAnsi="Times New Roman" w:cs="Times New Roman"/>
          <w:b/>
          <w:bCs/>
          <w:sz w:val="24"/>
          <w:szCs w:val="24"/>
        </w:rPr>
        <w:t>.</w:t>
      </w:r>
    </w:p>
    <w:tbl>
      <w:tblPr>
        <w:tblStyle w:val="TableGrid"/>
        <w:tblW w:w="5000" w:type="pct"/>
        <w:tblLook w:val="04A0" w:firstRow="1" w:lastRow="0" w:firstColumn="1" w:lastColumn="0" w:noHBand="0" w:noVBand="1"/>
      </w:tblPr>
      <w:tblGrid>
        <w:gridCol w:w="2712"/>
        <w:gridCol w:w="1937"/>
        <w:gridCol w:w="1363"/>
        <w:gridCol w:w="2035"/>
        <w:gridCol w:w="1303"/>
      </w:tblGrid>
      <w:tr w:rsidR="00187B0F" w:rsidRPr="00A76633" w14:paraId="2C4F923E" w14:textId="77777777" w:rsidTr="001808DB">
        <w:tc>
          <w:tcPr>
            <w:tcW w:w="1450" w:type="pct"/>
          </w:tcPr>
          <w:p w14:paraId="7354CCC6" w14:textId="77777777" w:rsidR="00187B0F" w:rsidRPr="00A76633" w:rsidRDefault="00187B0F" w:rsidP="001808DB">
            <w:pPr>
              <w:spacing w:after="0" w:line="240" w:lineRule="auto"/>
              <w:rPr>
                <w:rFonts w:ascii="Times New Roman" w:hAnsi="Times New Roman" w:cs="Times New Roman"/>
                <w:sz w:val="24"/>
                <w:szCs w:val="24"/>
              </w:rPr>
            </w:pPr>
          </w:p>
        </w:tc>
        <w:tc>
          <w:tcPr>
            <w:tcW w:w="1765" w:type="pct"/>
            <w:gridSpan w:val="2"/>
          </w:tcPr>
          <w:p w14:paraId="1740B1A8"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785" w:type="pct"/>
            <w:gridSpan w:val="2"/>
          </w:tcPr>
          <w:p w14:paraId="27EC38E6" w14:textId="77777777" w:rsidR="00187B0F" w:rsidRPr="00A76633" w:rsidRDefault="00187B0F" w:rsidP="001808DB">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1B37A0" w:rsidRPr="00A76633" w14:paraId="31AFD897" w14:textId="77777777" w:rsidTr="001808DB">
        <w:tc>
          <w:tcPr>
            <w:tcW w:w="1450" w:type="pct"/>
          </w:tcPr>
          <w:p w14:paraId="57538473" w14:textId="77777777" w:rsidR="001B37A0" w:rsidRPr="00A76633" w:rsidRDefault="001B37A0" w:rsidP="001B37A0">
            <w:pPr>
              <w:spacing w:after="0" w:line="240" w:lineRule="auto"/>
              <w:rPr>
                <w:rFonts w:ascii="Times New Roman" w:hAnsi="Times New Roman" w:cs="Times New Roman"/>
                <w:sz w:val="24"/>
                <w:szCs w:val="24"/>
              </w:rPr>
            </w:pPr>
          </w:p>
        </w:tc>
        <w:tc>
          <w:tcPr>
            <w:tcW w:w="1036" w:type="pct"/>
          </w:tcPr>
          <w:p w14:paraId="3A0D256A" w14:textId="10775FBA"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29" w:type="pct"/>
          </w:tcPr>
          <w:p w14:paraId="25613418" w14:textId="714C1B91"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088" w:type="pct"/>
          </w:tcPr>
          <w:p w14:paraId="1D18355E" w14:textId="53A9D058"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697" w:type="pct"/>
          </w:tcPr>
          <w:p w14:paraId="44C416EA" w14:textId="10FDD5D1"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1B37A0" w:rsidRPr="00A76633" w14:paraId="035733EC" w14:textId="77777777" w:rsidTr="001808DB">
        <w:tc>
          <w:tcPr>
            <w:tcW w:w="1450" w:type="pct"/>
          </w:tcPr>
          <w:p w14:paraId="4214DA91" w14:textId="59EB4F93"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Exposure group</w:t>
            </w:r>
          </w:p>
        </w:tc>
        <w:tc>
          <w:tcPr>
            <w:tcW w:w="1036" w:type="pct"/>
          </w:tcPr>
          <w:p w14:paraId="3511D1FB" w14:textId="77777777" w:rsidR="001B37A0" w:rsidRPr="00A76633" w:rsidRDefault="001B37A0" w:rsidP="001B37A0">
            <w:pPr>
              <w:spacing w:after="0" w:line="240" w:lineRule="auto"/>
              <w:rPr>
                <w:rFonts w:ascii="Times New Roman" w:hAnsi="Times New Roman" w:cs="Times New Roman"/>
                <w:sz w:val="24"/>
                <w:szCs w:val="24"/>
              </w:rPr>
            </w:pPr>
          </w:p>
        </w:tc>
        <w:tc>
          <w:tcPr>
            <w:tcW w:w="729" w:type="pct"/>
          </w:tcPr>
          <w:p w14:paraId="07B153D8" w14:textId="77777777" w:rsidR="001B37A0" w:rsidRPr="00A76633" w:rsidRDefault="001B37A0" w:rsidP="001B37A0">
            <w:pPr>
              <w:spacing w:after="0" w:line="240" w:lineRule="auto"/>
              <w:rPr>
                <w:rFonts w:ascii="Times New Roman" w:hAnsi="Times New Roman" w:cs="Times New Roman"/>
                <w:sz w:val="24"/>
                <w:szCs w:val="24"/>
              </w:rPr>
            </w:pPr>
          </w:p>
        </w:tc>
        <w:tc>
          <w:tcPr>
            <w:tcW w:w="1088" w:type="pct"/>
          </w:tcPr>
          <w:p w14:paraId="38EA27C9" w14:textId="77777777" w:rsidR="001B37A0" w:rsidRPr="00A76633" w:rsidRDefault="001B37A0" w:rsidP="001B37A0">
            <w:pPr>
              <w:spacing w:after="0" w:line="240" w:lineRule="auto"/>
              <w:rPr>
                <w:rFonts w:ascii="Times New Roman" w:hAnsi="Times New Roman" w:cs="Times New Roman"/>
                <w:sz w:val="24"/>
                <w:szCs w:val="24"/>
              </w:rPr>
            </w:pPr>
          </w:p>
        </w:tc>
        <w:tc>
          <w:tcPr>
            <w:tcW w:w="697" w:type="pct"/>
          </w:tcPr>
          <w:p w14:paraId="0A052B35" w14:textId="77777777" w:rsidR="001B37A0" w:rsidRPr="00A76633" w:rsidRDefault="001B37A0" w:rsidP="001B37A0">
            <w:pPr>
              <w:spacing w:after="0" w:line="240" w:lineRule="auto"/>
              <w:rPr>
                <w:rFonts w:ascii="Times New Roman" w:hAnsi="Times New Roman" w:cs="Times New Roman"/>
                <w:sz w:val="24"/>
                <w:szCs w:val="24"/>
              </w:rPr>
            </w:pPr>
          </w:p>
        </w:tc>
      </w:tr>
      <w:tr w:rsidR="001B37A0" w:rsidRPr="00A76633" w14:paraId="286D34EB" w14:textId="77777777" w:rsidTr="001808DB">
        <w:tc>
          <w:tcPr>
            <w:tcW w:w="1450" w:type="pct"/>
          </w:tcPr>
          <w:p w14:paraId="436FA9E5" w14:textId="67AC26A9"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1036" w:type="pct"/>
          </w:tcPr>
          <w:p w14:paraId="2DD582C5"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p>
        </w:tc>
        <w:tc>
          <w:tcPr>
            <w:tcW w:w="729" w:type="pct"/>
          </w:tcPr>
          <w:p w14:paraId="73068B77" w14:textId="77777777" w:rsidR="001B37A0" w:rsidRPr="00A76633" w:rsidRDefault="001B37A0" w:rsidP="001B37A0">
            <w:pPr>
              <w:spacing w:after="0" w:line="240" w:lineRule="auto"/>
              <w:rPr>
                <w:rFonts w:ascii="Times New Roman" w:hAnsi="Times New Roman" w:cs="Times New Roman"/>
                <w:sz w:val="24"/>
                <w:szCs w:val="24"/>
              </w:rPr>
            </w:pPr>
          </w:p>
        </w:tc>
        <w:tc>
          <w:tcPr>
            <w:tcW w:w="1088" w:type="pct"/>
          </w:tcPr>
          <w:p w14:paraId="5D215482"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p>
        </w:tc>
        <w:tc>
          <w:tcPr>
            <w:tcW w:w="697" w:type="pct"/>
          </w:tcPr>
          <w:p w14:paraId="62B3D7DD" w14:textId="77777777" w:rsidR="001B37A0" w:rsidRPr="00A76633" w:rsidRDefault="001B37A0" w:rsidP="001B37A0">
            <w:pPr>
              <w:spacing w:after="0" w:line="240" w:lineRule="auto"/>
              <w:rPr>
                <w:rFonts w:ascii="Times New Roman" w:hAnsi="Times New Roman" w:cs="Times New Roman"/>
                <w:sz w:val="24"/>
                <w:szCs w:val="24"/>
              </w:rPr>
            </w:pPr>
          </w:p>
        </w:tc>
      </w:tr>
      <w:tr w:rsidR="001B37A0" w:rsidRPr="00A76633" w14:paraId="6B47B54D" w14:textId="77777777" w:rsidTr="001808DB">
        <w:tc>
          <w:tcPr>
            <w:tcW w:w="1450" w:type="pct"/>
          </w:tcPr>
          <w:p w14:paraId="0093E9FA" w14:textId="7CEAE6AB"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036" w:type="pct"/>
          </w:tcPr>
          <w:p w14:paraId="4583BDB0"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 (0.71 – 3.01)</w:t>
            </w:r>
          </w:p>
        </w:tc>
        <w:tc>
          <w:tcPr>
            <w:tcW w:w="729" w:type="pct"/>
          </w:tcPr>
          <w:p w14:paraId="6A10E6AC" w14:textId="482257AE"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w:t>
            </w:r>
            <w:ins w:id="1835" w:author="DELL" w:date="2022-07-25T01:13:00Z">
              <w:r w:rsidR="00551AF7">
                <w:rPr>
                  <w:rFonts w:ascii="Times New Roman" w:hAnsi="Times New Roman" w:cs="Times New Roman"/>
                  <w:sz w:val="24"/>
                  <w:szCs w:val="24"/>
                </w:rPr>
                <w:t>301</w:t>
              </w:r>
            </w:ins>
            <w:del w:id="1836" w:author="DELL" w:date="2022-07-25T01:13:00Z">
              <w:r w:rsidRPr="00A76633" w:rsidDel="00551AF7">
                <w:rPr>
                  <w:rFonts w:ascii="Times New Roman" w:hAnsi="Times New Roman" w:cs="Times New Roman"/>
                  <w:sz w:val="24"/>
                  <w:szCs w:val="24"/>
                </w:rPr>
                <w:delText>418</w:delText>
              </w:r>
            </w:del>
          </w:p>
        </w:tc>
        <w:tc>
          <w:tcPr>
            <w:tcW w:w="1088" w:type="pct"/>
          </w:tcPr>
          <w:p w14:paraId="256E42B5"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 (0.45 – 2.28)</w:t>
            </w:r>
          </w:p>
        </w:tc>
        <w:tc>
          <w:tcPr>
            <w:tcW w:w="697" w:type="pct"/>
          </w:tcPr>
          <w:p w14:paraId="1201D4A7"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0.981</w:t>
            </w:r>
          </w:p>
        </w:tc>
      </w:tr>
      <w:tr w:rsidR="001B37A0" w:rsidRPr="00A76633" w14:paraId="79FB17A1" w14:textId="77777777" w:rsidTr="001808DB">
        <w:tc>
          <w:tcPr>
            <w:tcW w:w="1450" w:type="pct"/>
          </w:tcPr>
          <w:p w14:paraId="39033260" w14:textId="4F65A928"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036" w:type="pct"/>
          </w:tcPr>
          <w:p w14:paraId="4AB059D3"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1.96 (1.06 – 3.63)</w:t>
            </w:r>
          </w:p>
        </w:tc>
        <w:tc>
          <w:tcPr>
            <w:tcW w:w="729" w:type="pct"/>
          </w:tcPr>
          <w:p w14:paraId="6A72E265" w14:textId="406BD03A"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0.0</w:t>
            </w:r>
            <w:ins w:id="1837" w:author="DELL" w:date="2022-07-25T01:13:00Z">
              <w:r w:rsidR="00551AF7">
                <w:rPr>
                  <w:rFonts w:ascii="Times New Roman" w:hAnsi="Times New Roman" w:cs="Times New Roman"/>
                  <w:sz w:val="24"/>
                  <w:szCs w:val="24"/>
                </w:rPr>
                <w:t>32</w:t>
              </w:r>
            </w:ins>
            <w:del w:id="1838" w:author="DELL" w:date="2022-07-25T01:13:00Z">
              <w:r w:rsidRPr="00A76633" w:rsidDel="00551AF7">
                <w:rPr>
                  <w:rFonts w:ascii="Times New Roman" w:hAnsi="Times New Roman" w:cs="Times New Roman"/>
                  <w:sz w:val="24"/>
                  <w:szCs w:val="24"/>
                </w:rPr>
                <w:delText>77</w:delText>
              </w:r>
            </w:del>
          </w:p>
        </w:tc>
        <w:tc>
          <w:tcPr>
            <w:tcW w:w="1088" w:type="pct"/>
          </w:tcPr>
          <w:p w14:paraId="5464285D"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1.07 (0.53 – 2.16)</w:t>
            </w:r>
          </w:p>
        </w:tc>
        <w:tc>
          <w:tcPr>
            <w:tcW w:w="697" w:type="pct"/>
          </w:tcPr>
          <w:p w14:paraId="216D524D" w14:textId="77777777" w:rsidR="001B37A0" w:rsidRPr="00A76633" w:rsidRDefault="001B37A0" w:rsidP="001B37A0">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0.847</w:t>
            </w:r>
          </w:p>
        </w:tc>
      </w:tr>
    </w:tbl>
    <w:p w14:paraId="30C67C84" w14:textId="714C77AE" w:rsidR="00187B0F" w:rsidRPr="00A76633" w:rsidDel="00A75FA7" w:rsidRDefault="00187B0F" w:rsidP="00187B0F">
      <w:pPr>
        <w:rPr>
          <w:del w:id="1839" w:author="DELL" w:date="2022-07-25T01:22:00Z"/>
          <w:rFonts w:ascii="Times New Roman" w:hAnsi="Times New Roman" w:cs="Times New Roman"/>
          <w:sz w:val="24"/>
          <w:szCs w:val="24"/>
        </w:rPr>
      </w:pPr>
    </w:p>
    <w:p w14:paraId="49A3A5B3" w14:textId="1D983F21" w:rsidR="00187B0F" w:rsidRPr="00A76633" w:rsidDel="00A75FA7" w:rsidRDefault="00187B0F" w:rsidP="00187B0F">
      <w:pPr>
        <w:rPr>
          <w:del w:id="1840" w:author="DELL" w:date="2022-07-25T01:22:00Z"/>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DB5898" w:rsidRPr="00A76633" w:rsidDel="00A75FA7" w14:paraId="044562AC" w14:textId="374ADE47" w:rsidTr="0018371C">
        <w:trPr>
          <w:del w:id="1841" w:author="DELL" w:date="2022-07-25T01:22:00Z"/>
        </w:trPr>
        <w:tc>
          <w:tcPr>
            <w:tcW w:w="9350" w:type="dxa"/>
          </w:tcPr>
          <w:p w14:paraId="3024A7A0" w14:textId="4C2B1B29" w:rsidR="00DB5898" w:rsidRPr="00A76633" w:rsidDel="00DB5898" w:rsidRDefault="00DB5898" w:rsidP="001808DB">
            <w:pPr>
              <w:spacing w:after="0" w:line="240" w:lineRule="auto"/>
              <w:rPr>
                <w:del w:id="1842" w:author="DELL" w:date="2022-07-25T01:19:00Z"/>
                <w:rFonts w:ascii="Times New Roman" w:hAnsi="Times New Roman" w:cs="Times New Roman"/>
                <w:sz w:val="24"/>
                <w:szCs w:val="24"/>
              </w:rPr>
            </w:pPr>
            <w:del w:id="1843" w:author="DELL" w:date="2022-07-25T01:19:00Z">
              <w:r w:rsidRPr="00A76633" w:rsidDel="00DB5898">
                <w:rPr>
                  <w:rFonts w:ascii="Times New Roman" w:hAnsi="Times New Roman" w:cs="Times New Roman"/>
                  <w:sz w:val="24"/>
                  <w:szCs w:val="24"/>
                </w:rPr>
                <w:delText>MICS 2019</w:delText>
              </w:r>
            </w:del>
          </w:p>
          <w:p w14:paraId="1A673412" w14:textId="74BAA4A2" w:rsidR="00DB5898" w:rsidRPr="00A76633" w:rsidDel="00A75FA7" w:rsidRDefault="00DB5898" w:rsidP="001808DB">
            <w:pPr>
              <w:spacing w:after="0" w:line="240" w:lineRule="auto"/>
              <w:rPr>
                <w:del w:id="1844" w:author="DELL" w:date="2022-07-25T01:22:00Z"/>
                <w:rFonts w:ascii="Times New Roman" w:hAnsi="Times New Roman" w:cs="Times New Roman"/>
                <w:sz w:val="24"/>
                <w:szCs w:val="24"/>
              </w:rPr>
            </w:pPr>
            <w:del w:id="1845" w:author="DELL" w:date="2022-07-25T01:19:00Z">
              <w:r w:rsidRPr="00A76633" w:rsidDel="00DB5898">
                <w:rPr>
                  <w:rFonts w:ascii="Times New Roman" w:hAnsi="Times New Roman" w:cs="Times New Roman"/>
                  <w:sz w:val="24"/>
                  <w:szCs w:val="24"/>
                </w:rPr>
                <w:delText>MICS 2012</w:delText>
              </w:r>
            </w:del>
          </w:p>
        </w:tc>
      </w:tr>
      <w:tr w:rsidR="00DB5898" w:rsidRPr="00A76633" w:rsidDel="00A75FA7" w14:paraId="7BB9E089" w14:textId="17AC9912" w:rsidTr="0018371C">
        <w:trPr>
          <w:del w:id="1846" w:author="DELL" w:date="2022-07-25T01:22:00Z"/>
        </w:trPr>
        <w:tc>
          <w:tcPr>
            <w:tcW w:w="9350" w:type="dxa"/>
          </w:tcPr>
          <w:p w14:paraId="5B1BAB38" w14:textId="4E3E1459" w:rsidR="00DB5898" w:rsidRPr="00A76633" w:rsidDel="00DB5898" w:rsidRDefault="00DB5898">
            <w:pPr>
              <w:spacing w:after="0" w:line="240" w:lineRule="auto"/>
              <w:jc w:val="center"/>
              <w:rPr>
                <w:del w:id="1847" w:author="DELL" w:date="2022-07-25T01:19:00Z"/>
                <w:rFonts w:ascii="Times New Roman" w:hAnsi="Times New Roman" w:cs="Times New Roman"/>
                <w:sz w:val="24"/>
                <w:szCs w:val="24"/>
              </w:rPr>
              <w:pPrChange w:id="1848" w:author="DELL" w:date="2022-07-25T01:21:00Z">
                <w:pPr>
                  <w:spacing w:after="0" w:line="240" w:lineRule="auto"/>
                </w:pPr>
              </w:pPrChange>
            </w:pPr>
            <w:del w:id="1849" w:author="DELL" w:date="2022-07-25T01:01:00Z">
              <w:r w:rsidRPr="00A76633" w:rsidDel="002C32B9">
                <w:rPr>
                  <w:rFonts w:ascii="Times New Roman" w:hAnsi="Times New Roman" w:cs="Times New Roman"/>
                  <w:noProof/>
                  <w:sz w:val="24"/>
                  <w:szCs w:val="24"/>
                </w:rPr>
                <w:drawing>
                  <wp:inline distT="0" distB="0" distL="0" distR="0" wp14:anchorId="47104303" wp14:editId="4CC4C919">
                    <wp:extent cx="2707005" cy="3322320"/>
                    <wp:effectExtent l="0" t="0" r="0" b="0"/>
                    <wp:docPr id="3" name="Picture 3" descr="E:\Update - Ecoli\Rplot0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pdate - Ecoli\Rplot03.tif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7005" cy="3322320"/>
                            </a:xfrm>
                            <a:prstGeom prst="rect">
                              <a:avLst/>
                            </a:prstGeom>
                            <a:noFill/>
                            <a:ln>
                              <a:noFill/>
                            </a:ln>
                          </pic:spPr>
                        </pic:pic>
                      </a:graphicData>
                    </a:graphic>
                  </wp:inline>
                </w:drawing>
              </w:r>
            </w:del>
          </w:p>
          <w:p w14:paraId="5D5AB40B" w14:textId="3E9F69E8" w:rsidR="00DB5898" w:rsidRPr="00A76633" w:rsidDel="00A75FA7" w:rsidRDefault="00DB5898">
            <w:pPr>
              <w:spacing w:after="0" w:line="240" w:lineRule="auto"/>
              <w:jc w:val="center"/>
              <w:rPr>
                <w:del w:id="1850" w:author="DELL" w:date="2022-07-25T01:22:00Z"/>
                <w:rFonts w:ascii="Times New Roman" w:hAnsi="Times New Roman" w:cs="Times New Roman"/>
                <w:sz w:val="24"/>
                <w:szCs w:val="24"/>
              </w:rPr>
              <w:pPrChange w:id="1851" w:author="DELL" w:date="2022-07-25T01:21:00Z">
                <w:pPr>
                  <w:spacing w:after="0" w:line="240" w:lineRule="auto"/>
                </w:pPr>
              </w:pPrChange>
            </w:pPr>
            <w:del w:id="1852" w:author="DELL" w:date="2022-07-25T01:18:00Z">
              <w:r w:rsidRPr="00A76633" w:rsidDel="00DB5898">
                <w:rPr>
                  <w:rFonts w:ascii="Times New Roman" w:hAnsi="Times New Roman" w:cs="Times New Roman"/>
                  <w:noProof/>
                  <w:sz w:val="24"/>
                  <w:szCs w:val="24"/>
                </w:rPr>
                <w:drawing>
                  <wp:inline distT="0" distB="0" distL="0" distR="0" wp14:anchorId="3049CD00" wp14:editId="51EA1C87">
                    <wp:extent cx="2826385" cy="3390900"/>
                    <wp:effectExtent l="0" t="0" r="0" b="0"/>
                    <wp:docPr id="5" name="Picture 5" descr="E:\Update - Ecoli\Rplot0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pdate - Ecoli\Rplot05.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6385" cy="3390900"/>
                            </a:xfrm>
                            <a:prstGeom prst="rect">
                              <a:avLst/>
                            </a:prstGeom>
                            <a:noFill/>
                            <a:ln>
                              <a:noFill/>
                            </a:ln>
                          </pic:spPr>
                        </pic:pic>
                      </a:graphicData>
                    </a:graphic>
                  </wp:inline>
                </w:drawing>
              </w:r>
            </w:del>
          </w:p>
        </w:tc>
      </w:tr>
    </w:tbl>
    <w:p w14:paraId="24E7E01B" w14:textId="58EDFAC2" w:rsidR="00A75FA7" w:rsidRDefault="00A75FA7" w:rsidP="00187B0F">
      <w:pPr>
        <w:spacing w:after="160" w:line="259" w:lineRule="auto"/>
        <w:rPr>
          <w:ins w:id="1853" w:author="DELL" w:date="2022-07-25T01:22:00Z"/>
          <w:rFonts w:ascii="Times New Roman" w:hAnsi="Times New Roman" w:cs="Times New Roman"/>
          <w:sz w:val="24"/>
          <w:szCs w:val="24"/>
        </w:rPr>
      </w:pPr>
    </w:p>
    <w:p w14:paraId="3CB9C835" w14:textId="77777777" w:rsidR="00A75FA7" w:rsidRDefault="00A75FA7">
      <w:pPr>
        <w:spacing w:after="160" w:line="259" w:lineRule="auto"/>
        <w:rPr>
          <w:ins w:id="1854" w:author="DELL" w:date="2022-07-25T01:22:00Z"/>
          <w:rFonts w:ascii="Times New Roman" w:hAnsi="Times New Roman" w:cs="Times New Roman"/>
          <w:sz w:val="24"/>
          <w:szCs w:val="24"/>
        </w:rPr>
      </w:pPr>
      <w:ins w:id="1855" w:author="DELL" w:date="2022-07-25T01:22:00Z">
        <w:r>
          <w:rPr>
            <w:rFonts w:ascii="Times New Roman" w:hAnsi="Times New Roman" w:cs="Times New Roman"/>
            <w:sz w:val="24"/>
            <w:szCs w:val="24"/>
          </w:rPr>
          <w:br w:type="page"/>
        </w:r>
      </w:ins>
    </w:p>
    <w:p w14:paraId="4BE630E1" w14:textId="0678162C" w:rsidR="00187B0F" w:rsidDel="00A75FA7" w:rsidRDefault="00A75FA7" w:rsidP="00187B0F">
      <w:pPr>
        <w:spacing w:after="160" w:line="259" w:lineRule="auto"/>
        <w:rPr>
          <w:del w:id="1856" w:author="DELL" w:date="2022-07-25T01:22:00Z"/>
          <w:rFonts w:ascii="Times New Roman" w:hAnsi="Times New Roman" w:cs="Times New Roman"/>
          <w:sz w:val="24"/>
          <w:szCs w:val="24"/>
        </w:rPr>
      </w:pPr>
      <w:ins w:id="1857" w:author="DELL" w:date="2022-07-25T01:22:00Z">
        <w:r>
          <w:rPr>
            <w:rFonts w:ascii="Times New Roman" w:hAnsi="Times New Roman" w:cs="Times New Roman"/>
            <w:sz w:val="24"/>
            <w:szCs w:val="24"/>
          </w:rPr>
          <w:lastRenderedPageBreak/>
          <w:t>Supplementary files</w:t>
        </w:r>
      </w:ins>
    </w:p>
    <w:p w14:paraId="72855FA9" w14:textId="77777777" w:rsidR="00A75FA7" w:rsidRPr="00A76633" w:rsidRDefault="00A75FA7" w:rsidP="00A75FA7">
      <w:pPr>
        <w:rPr>
          <w:ins w:id="1858" w:author="DELL" w:date="2022-07-25T01:22:00Z"/>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A75FA7" w:rsidRPr="00A76633" w14:paraId="39563E12" w14:textId="77777777" w:rsidTr="0018371C">
        <w:trPr>
          <w:ins w:id="1859" w:author="DELL" w:date="2022-07-25T01:22:00Z"/>
        </w:trPr>
        <w:tc>
          <w:tcPr>
            <w:tcW w:w="9350" w:type="dxa"/>
          </w:tcPr>
          <w:p w14:paraId="4907550A" w14:textId="77777777" w:rsidR="00A75FA7" w:rsidRPr="00A76633" w:rsidRDefault="00A75FA7" w:rsidP="0018371C">
            <w:pPr>
              <w:spacing w:after="0" w:line="240" w:lineRule="auto"/>
              <w:jc w:val="center"/>
              <w:rPr>
                <w:ins w:id="1860" w:author="DELL" w:date="2022-07-25T01:22:00Z"/>
                <w:rFonts w:ascii="Times New Roman" w:hAnsi="Times New Roman" w:cs="Times New Roman"/>
                <w:sz w:val="24"/>
                <w:szCs w:val="24"/>
              </w:rPr>
            </w:pPr>
            <w:ins w:id="1861" w:author="DELL" w:date="2022-07-25T01:22:00Z">
              <w:r w:rsidRPr="00DB5898">
                <w:rPr>
                  <w:rFonts w:ascii="Times New Roman" w:hAnsi="Times New Roman" w:cs="Times New Roman"/>
                  <w:noProof/>
                  <w:sz w:val="24"/>
                  <w:szCs w:val="24"/>
                </w:rPr>
                <w:drawing>
                  <wp:inline distT="0" distB="0" distL="0" distR="0" wp14:anchorId="681A1093" wp14:editId="43D879A9">
                    <wp:extent cx="4914900" cy="3440429"/>
                    <wp:effectExtent l="0" t="0" r="0" b="8255"/>
                    <wp:docPr id="2" name="Picture 2"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ins>
          </w:p>
        </w:tc>
      </w:tr>
      <w:tr w:rsidR="00A75FA7" w:rsidRPr="00A76633" w14:paraId="2E2EA5A2" w14:textId="77777777" w:rsidTr="0018371C">
        <w:trPr>
          <w:ins w:id="1862" w:author="DELL" w:date="2022-07-25T01:22:00Z"/>
        </w:trPr>
        <w:tc>
          <w:tcPr>
            <w:tcW w:w="9350" w:type="dxa"/>
          </w:tcPr>
          <w:p w14:paraId="3C97FF6C" w14:textId="77777777" w:rsidR="00A75FA7" w:rsidRPr="00DB5898" w:rsidRDefault="00A75FA7" w:rsidP="0018371C">
            <w:pPr>
              <w:spacing w:after="0" w:line="240" w:lineRule="auto"/>
              <w:jc w:val="center"/>
              <w:rPr>
                <w:ins w:id="1863" w:author="DELL" w:date="2022-07-25T01:22:00Z"/>
                <w:rFonts w:ascii="Times New Roman" w:hAnsi="Times New Roman" w:cs="Times New Roman"/>
                <w:noProof/>
                <w:sz w:val="24"/>
                <w:szCs w:val="24"/>
              </w:rPr>
            </w:pPr>
            <w:ins w:id="1864" w:author="DELL" w:date="2022-07-25T01:22:00Z">
              <w:r w:rsidRPr="00A76633">
                <w:rPr>
                  <w:rFonts w:ascii="Times New Roman" w:hAnsi="Times New Roman" w:cs="Times New Roman"/>
                  <w:sz w:val="24"/>
                  <w:szCs w:val="24"/>
                </w:rPr>
                <w:t>MICS 2019</w:t>
              </w:r>
            </w:ins>
          </w:p>
        </w:tc>
      </w:tr>
      <w:tr w:rsidR="00A75FA7" w:rsidRPr="00A76633" w14:paraId="43091C32" w14:textId="77777777" w:rsidTr="0018371C">
        <w:trPr>
          <w:ins w:id="1865" w:author="DELL" w:date="2022-07-25T01:22:00Z"/>
        </w:trPr>
        <w:tc>
          <w:tcPr>
            <w:tcW w:w="9350" w:type="dxa"/>
          </w:tcPr>
          <w:p w14:paraId="4E94F1B2" w14:textId="77777777" w:rsidR="00A75FA7" w:rsidRPr="00DB5898" w:rsidRDefault="00A75FA7" w:rsidP="0018371C">
            <w:pPr>
              <w:spacing w:after="0" w:line="240" w:lineRule="auto"/>
              <w:jc w:val="center"/>
              <w:rPr>
                <w:ins w:id="1866" w:author="DELL" w:date="2022-07-25T01:22:00Z"/>
                <w:rFonts w:ascii="Times New Roman" w:hAnsi="Times New Roman" w:cs="Times New Roman"/>
                <w:noProof/>
                <w:sz w:val="24"/>
                <w:szCs w:val="24"/>
              </w:rPr>
            </w:pPr>
            <w:ins w:id="1867" w:author="DELL" w:date="2022-07-25T01:22:00Z">
              <w:r w:rsidRPr="00410F28">
                <w:rPr>
                  <w:rFonts w:ascii="Times New Roman" w:hAnsi="Times New Roman" w:cs="Times New Roman"/>
                  <w:noProof/>
                  <w:sz w:val="24"/>
                  <w:szCs w:val="24"/>
                </w:rPr>
                <w:drawing>
                  <wp:inline distT="0" distB="0" distL="0" distR="0" wp14:anchorId="134DF112" wp14:editId="4377AC82">
                    <wp:extent cx="4953000" cy="3467100"/>
                    <wp:effectExtent l="0" t="0" r="0" b="0"/>
                    <wp:docPr id="4" name="Picture 4" descr="E:\Update - Ecoli\Rplot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date - Ecoli\Rplot06.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279" cy="3486895"/>
                            </a:xfrm>
                            <a:prstGeom prst="rect">
                              <a:avLst/>
                            </a:prstGeom>
                            <a:noFill/>
                            <a:ln>
                              <a:noFill/>
                            </a:ln>
                          </pic:spPr>
                        </pic:pic>
                      </a:graphicData>
                    </a:graphic>
                  </wp:inline>
                </w:drawing>
              </w:r>
            </w:ins>
          </w:p>
        </w:tc>
      </w:tr>
      <w:tr w:rsidR="00A75FA7" w:rsidRPr="00A76633" w14:paraId="3582157A" w14:textId="77777777" w:rsidTr="0018371C">
        <w:trPr>
          <w:ins w:id="1868" w:author="DELL" w:date="2022-07-25T01:22:00Z"/>
        </w:trPr>
        <w:tc>
          <w:tcPr>
            <w:tcW w:w="9350" w:type="dxa"/>
          </w:tcPr>
          <w:p w14:paraId="4F8B7E88" w14:textId="77777777" w:rsidR="00A75FA7" w:rsidRPr="00DB5898" w:rsidRDefault="00A75FA7" w:rsidP="0018371C">
            <w:pPr>
              <w:spacing w:after="0" w:line="240" w:lineRule="auto"/>
              <w:jc w:val="center"/>
              <w:rPr>
                <w:ins w:id="1869" w:author="DELL" w:date="2022-07-25T01:22:00Z"/>
                <w:rFonts w:ascii="Times New Roman" w:hAnsi="Times New Roman" w:cs="Times New Roman"/>
                <w:noProof/>
                <w:sz w:val="24"/>
                <w:szCs w:val="24"/>
              </w:rPr>
            </w:pPr>
            <w:ins w:id="1870" w:author="DELL" w:date="2022-07-25T01:22:00Z">
              <w:r>
                <w:rPr>
                  <w:rFonts w:ascii="Times New Roman" w:hAnsi="Times New Roman" w:cs="Times New Roman"/>
                  <w:noProof/>
                  <w:sz w:val="24"/>
                  <w:szCs w:val="24"/>
                </w:rPr>
                <w:t>MICS 2012</w:t>
              </w:r>
            </w:ins>
          </w:p>
        </w:tc>
      </w:tr>
    </w:tbl>
    <w:p w14:paraId="4B17B8D1" w14:textId="0ED584D9" w:rsidR="00A75FA7" w:rsidRDefault="00A75FA7" w:rsidP="00A75FA7">
      <w:pPr>
        <w:rPr>
          <w:ins w:id="1871" w:author="DELL" w:date="2022-07-25T01:22:00Z"/>
          <w:rFonts w:ascii="Times New Roman" w:hAnsi="Times New Roman" w:cs="Times New Roman"/>
          <w:b/>
          <w:bCs/>
          <w:sz w:val="24"/>
          <w:szCs w:val="24"/>
        </w:rPr>
      </w:pPr>
      <w:commentRangeStart w:id="1872"/>
      <w:ins w:id="1873" w:author="DELL" w:date="2022-07-25T01:22:00Z">
        <w:r w:rsidRPr="00A76633">
          <w:rPr>
            <w:rFonts w:ascii="Times New Roman" w:hAnsi="Times New Roman" w:cs="Times New Roman"/>
            <w:b/>
            <w:bCs/>
            <w:sz w:val="24"/>
            <w:szCs w:val="24"/>
          </w:rPr>
          <w:t>F</w:t>
        </w:r>
        <w:r w:rsidR="00674DDA">
          <w:rPr>
            <w:rFonts w:ascii="Times New Roman" w:hAnsi="Times New Roman" w:cs="Times New Roman"/>
            <w:b/>
            <w:bCs/>
            <w:sz w:val="24"/>
            <w:szCs w:val="24"/>
          </w:rPr>
          <w:t xml:space="preserve">ig. 1 </w:t>
        </w:r>
      </w:ins>
      <w:ins w:id="1874" w:author="DELL" w:date="2022-08-13T00:03:00Z">
        <w:r w:rsidR="00674DDA">
          <w:rPr>
            <w:rFonts w:ascii="Times New Roman" w:hAnsi="Times New Roman" w:cs="Times New Roman"/>
            <w:b/>
            <w:bCs/>
            <w:sz w:val="24"/>
            <w:szCs w:val="24"/>
          </w:rPr>
          <w:t>C</w:t>
        </w:r>
      </w:ins>
      <w:ins w:id="1875" w:author="DELL" w:date="2022-07-25T01:22:00Z">
        <w:r w:rsidR="00674DDA">
          <w:rPr>
            <w:rFonts w:ascii="Times New Roman" w:hAnsi="Times New Roman" w:cs="Times New Roman"/>
            <w:b/>
            <w:bCs/>
            <w:sz w:val="24"/>
            <w:szCs w:val="24"/>
          </w:rPr>
          <w:t xml:space="preserve">ategories of </w:t>
        </w:r>
        <w:r w:rsidRPr="00A76633">
          <w:rPr>
            <w:rFonts w:ascii="Times New Roman" w:hAnsi="Times New Roman" w:cs="Times New Roman"/>
            <w:b/>
            <w:bCs/>
            <w:sz w:val="24"/>
            <w:szCs w:val="24"/>
          </w:rPr>
          <w:t>E. coli contaminations in unweighted and propensity score-weighted samples with Standardized mean differences (SMD)</w:t>
        </w:r>
      </w:ins>
      <w:commentRangeEnd w:id="1872"/>
      <w:ins w:id="1876" w:author="DELL" w:date="2022-08-13T00:04:00Z">
        <w:r w:rsidR="00674DDA">
          <w:rPr>
            <w:rFonts w:ascii="Times New Roman" w:hAnsi="Times New Roman" w:cs="Times New Roman"/>
            <w:b/>
            <w:bCs/>
            <w:sz w:val="24"/>
            <w:szCs w:val="24"/>
          </w:rPr>
          <w:t xml:space="preserve"> in household drinking water in Bangladesh</w:t>
        </w:r>
      </w:ins>
      <w:bookmarkStart w:id="1877" w:name="_GoBack"/>
      <w:bookmarkEnd w:id="1877"/>
      <w:ins w:id="1878" w:author="DELL" w:date="2022-07-25T01:22:00Z">
        <w:r>
          <w:rPr>
            <w:rStyle w:val="CommentReference"/>
          </w:rPr>
          <w:commentReference w:id="1872"/>
        </w:r>
      </w:ins>
    </w:p>
    <w:p w14:paraId="47F73A53" w14:textId="77777777" w:rsidR="00A75FA7" w:rsidRPr="00A76633" w:rsidRDefault="00A75FA7" w:rsidP="00187B0F">
      <w:pPr>
        <w:rPr>
          <w:ins w:id="1879" w:author="DELL" w:date="2022-07-25T01:22:00Z"/>
          <w:rFonts w:ascii="Times New Roman" w:hAnsi="Times New Roman" w:cs="Times New Roman"/>
          <w:sz w:val="24"/>
          <w:szCs w:val="24"/>
        </w:rPr>
      </w:pPr>
    </w:p>
    <w:p w14:paraId="6E8D3ADB" w14:textId="765ADD18" w:rsidR="00187B0F" w:rsidDel="00A75FA7" w:rsidRDefault="00187B0F" w:rsidP="00187B0F">
      <w:pPr>
        <w:rPr>
          <w:del w:id="1880" w:author="DELL" w:date="2022-07-25T01:22:00Z"/>
          <w:rFonts w:ascii="Times New Roman" w:hAnsi="Times New Roman" w:cs="Times New Roman"/>
          <w:b/>
          <w:bCs/>
          <w:sz w:val="24"/>
          <w:szCs w:val="24"/>
        </w:rPr>
      </w:pPr>
      <w:commentRangeStart w:id="1881"/>
      <w:del w:id="1882" w:author="DELL" w:date="2022-07-25T01:22:00Z">
        <w:r w:rsidRPr="00A76633" w:rsidDel="00A75FA7">
          <w:rPr>
            <w:rFonts w:ascii="Times New Roman" w:hAnsi="Times New Roman" w:cs="Times New Roman"/>
            <w:b/>
            <w:bCs/>
            <w:sz w:val="24"/>
            <w:szCs w:val="24"/>
          </w:rPr>
          <w:delText>Fig. 1 Level of household water E. coli contaminations in unweighted and propensity score-weighted samples with Standardized mean differences (SMD)</w:delText>
        </w:r>
        <w:commentRangeEnd w:id="1881"/>
        <w:r w:rsidR="002F2B80" w:rsidDel="00A75FA7">
          <w:rPr>
            <w:rStyle w:val="CommentReference"/>
          </w:rPr>
          <w:commentReference w:id="1881"/>
        </w:r>
      </w:del>
    </w:p>
    <w:p w14:paraId="3B17D59A" w14:textId="77777777" w:rsidR="00187B0F" w:rsidRDefault="00187B0F" w:rsidP="00187B0F">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r>
        <w:rPr>
          <w:rFonts w:ascii="Times New Roman" w:hAnsi="Times New Roman" w:cs="Times New Roman"/>
          <w:b/>
          <w:bCs/>
          <w:sz w:val="24"/>
          <w:szCs w:val="24"/>
        </w:rPr>
        <w:lastRenderedPageBreak/>
        <w:t>References</w:t>
      </w:r>
    </w:p>
    <w:p w14:paraId="54DB5EB0" w14:textId="7C05C805" w:rsidR="00610057" w:rsidRPr="00610057" w:rsidRDefault="00187B0F"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 xml:space="preserve">ADDIN Mendeley Bibliography CSL_BIBLIOGRAPHY </w:instrText>
      </w:r>
      <w:r>
        <w:rPr>
          <w:rFonts w:ascii="Times New Roman" w:hAnsi="Times New Roman" w:cs="Times New Roman"/>
          <w:b/>
          <w:bCs/>
          <w:sz w:val="24"/>
          <w:szCs w:val="24"/>
        </w:rPr>
        <w:fldChar w:fldCharType="separate"/>
      </w:r>
      <w:r w:rsidR="00610057" w:rsidRPr="00610057">
        <w:rPr>
          <w:rFonts w:ascii="Times New Roman" w:hAnsi="Times New Roman" w:cs="Times New Roman"/>
          <w:noProof/>
          <w:sz w:val="24"/>
          <w:szCs w:val="24"/>
        </w:rPr>
        <w:t>1.</w:t>
      </w:r>
      <w:r w:rsidR="00610057" w:rsidRPr="00610057">
        <w:rPr>
          <w:rFonts w:ascii="Times New Roman" w:hAnsi="Times New Roman" w:cs="Times New Roman"/>
          <w:noProof/>
          <w:sz w:val="24"/>
          <w:szCs w:val="24"/>
        </w:rPr>
        <w:tab/>
        <w:t>WHO. Diarrhoea, Diarrhoeal diseases, diarrhea, acute watery diarrhoea. https://www.who.int/westernpacific/health-topics/diarrhoea (2022).</w:t>
      </w:r>
    </w:p>
    <w:p w14:paraId="7ECC6ACA"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w:t>
      </w:r>
      <w:r w:rsidRPr="00610057">
        <w:rPr>
          <w:rFonts w:ascii="Times New Roman" w:hAnsi="Times New Roman" w:cs="Times New Roman"/>
          <w:noProof/>
          <w:sz w:val="24"/>
          <w:szCs w:val="24"/>
        </w:rPr>
        <w:tab/>
        <w:t xml:space="preserve">Keusch, G. T., Walker, C. F., Das, J. K., Horton, S. &amp; Habte, D. Diarrheal Diseases. </w:t>
      </w:r>
      <w:r w:rsidRPr="00610057">
        <w:rPr>
          <w:rFonts w:ascii="Times New Roman" w:hAnsi="Times New Roman" w:cs="Times New Roman"/>
          <w:i/>
          <w:iCs/>
          <w:noProof/>
          <w:sz w:val="24"/>
          <w:szCs w:val="24"/>
        </w:rPr>
        <w:t>Dis. Control Priorities, Third Ed. (Volume 2) Reprod. Matern. Newborn, Child Heal.</w:t>
      </w:r>
      <w:r w:rsidRPr="00610057">
        <w:rPr>
          <w:rFonts w:ascii="Times New Roman" w:hAnsi="Times New Roman" w:cs="Times New Roman"/>
          <w:noProof/>
          <w:sz w:val="24"/>
          <w:szCs w:val="24"/>
        </w:rPr>
        <w:t xml:space="preserve"> 163–185 (2016) doi:10.1596/978-1-4648-0348-2_CH9.</w:t>
      </w:r>
    </w:p>
    <w:p w14:paraId="0329B3F5"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w:t>
      </w:r>
      <w:r w:rsidRPr="00610057">
        <w:rPr>
          <w:rFonts w:ascii="Times New Roman" w:hAnsi="Times New Roman" w:cs="Times New Roman"/>
          <w:noProof/>
          <w:sz w:val="24"/>
          <w:szCs w:val="24"/>
        </w:rPr>
        <w:tab/>
        <w:t>WHO. Diarrhoeal disease. https://www.who.int/news-room/fact-sheets/detail/diarrhoeal-disease (2017).</w:t>
      </w:r>
    </w:p>
    <w:p w14:paraId="71E9791F"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w:t>
      </w:r>
      <w:r w:rsidRPr="00610057">
        <w:rPr>
          <w:rFonts w:ascii="Times New Roman" w:hAnsi="Times New Roman" w:cs="Times New Roman"/>
          <w:noProof/>
          <w:sz w:val="24"/>
          <w:szCs w:val="24"/>
        </w:rPr>
        <w:tab/>
        <w:t>UNICEF. Diarrhoea. https://data.unicef.org/topic/child-health/diarrhoeal-disease/ (2021).</w:t>
      </w:r>
    </w:p>
    <w:p w14:paraId="24D8802B"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5.</w:t>
      </w:r>
      <w:r w:rsidRPr="00610057">
        <w:rPr>
          <w:rFonts w:ascii="Times New Roman" w:hAnsi="Times New Roman" w:cs="Times New Roman"/>
          <w:noProof/>
          <w:sz w:val="24"/>
          <w:szCs w:val="24"/>
        </w:rPr>
        <w:tab/>
        <w:t xml:space="preserve">Hutton, G. &amp; Chase, C. Water Supply, Sanitation, and Hygiene. </w:t>
      </w:r>
      <w:r w:rsidRPr="00610057">
        <w:rPr>
          <w:rFonts w:ascii="Times New Roman" w:hAnsi="Times New Roman" w:cs="Times New Roman"/>
          <w:i/>
          <w:iCs/>
          <w:noProof/>
          <w:sz w:val="24"/>
          <w:szCs w:val="24"/>
        </w:rPr>
        <w:t>Dis. Control Priorities, Third Ed. (Volume 7) Inj. Prev. Environ. Heal.</w:t>
      </w:r>
      <w:r w:rsidRPr="00610057">
        <w:rPr>
          <w:rFonts w:ascii="Times New Roman" w:hAnsi="Times New Roman" w:cs="Times New Roman"/>
          <w:noProof/>
          <w:sz w:val="24"/>
          <w:szCs w:val="24"/>
        </w:rPr>
        <w:t xml:space="preserve"> 171–198 (2017) doi:10.1596/978-1-4648-0522-6_CH9.</w:t>
      </w:r>
    </w:p>
    <w:p w14:paraId="20B9BD60"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6.</w:t>
      </w:r>
      <w:r w:rsidRPr="00610057">
        <w:rPr>
          <w:rFonts w:ascii="Times New Roman" w:hAnsi="Times New Roman" w:cs="Times New Roman"/>
          <w:noProof/>
          <w:sz w:val="24"/>
          <w:szCs w:val="24"/>
        </w:rPr>
        <w:tab/>
        <w:t xml:space="preserve">Braz, V. S., Melchior, K. &amp; Moreira, C. G. Escherichia coli as a Multifaceted Pathogenic and Versatile Bacterium. </w:t>
      </w:r>
      <w:r w:rsidRPr="00610057">
        <w:rPr>
          <w:rFonts w:ascii="Times New Roman" w:hAnsi="Times New Roman" w:cs="Times New Roman"/>
          <w:i/>
          <w:iCs/>
          <w:noProof/>
          <w:sz w:val="24"/>
          <w:szCs w:val="24"/>
        </w:rPr>
        <w:t>Front. Cell. Infect. Microbiol.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w:t>
      </w:r>
      <w:r w:rsidRPr="00610057">
        <w:rPr>
          <w:rFonts w:ascii="Times New Roman" w:hAnsi="Times New Roman" w:cs="Times New Roman"/>
          <w:noProof/>
          <w:sz w:val="24"/>
          <w:szCs w:val="24"/>
        </w:rPr>
        <w:t>, 793 (2020).</w:t>
      </w:r>
    </w:p>
    <w:p w14:paraId="10A2D7DB"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7.</w:t>
      </w:r>
      <w:r w:rsidRPr="00610057">
        <w:rPr>
          <w:rFonts w:ascii="Times New Roman" w:hAnsi="Times New Roman" w:cs="Times New Roman"/>
          <w:noProof/>
          <w:sz w:val="24"/>
          <w:szCs w:val="24"/>
        </w:rPr>
        <w:tab/>
        <w:t xml:space="preserve">Franzolin, M.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of diarrheagenic Escherichia coli in children with diarrhea in Salvador, Bahia, Brazil. </w:t>
      </w:r>
      <w:r w:rsidRPr="00610057">
        <w:rPr>
          <w:rFonts w:ascii="Times New Roman" w:hAnsi="Times New Roman" w:cs="Times New Roman"/>
          <w:i/>
          <w:iCs/>
          <w:noProof/>
          <w:sz w:val="24"/>
          <w:szCs w:val="24"/>
        </w:rPr>
        <w:t>Mem. Inst. Oswaldo Cruz</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100</w:t>
      </w:r>
      <w:r w:rsidRPr="00610057">
        <w:rPr>
          <w:rFonts w:ascii="Times New Roman" w:hAnsi="Times New Roman" w:cs="Times New Roman"/>
          <w:noProof/>
          <w:sz w:val="24"/>
          <w:szCs w:val="24"/>
        </w:rPr>
        <w:t>, 359–363 (2005).</w:t>
      </w:r>
    </w:p>
    <w:p w14:paraId="523FA714"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8.</w:t>
      </w:r>
      <w:r w:rsidRPr="00610057">
        <w:rPr>
          <w:rFonts w:ascii="Times New Roman" w:hAnsi="Times New Roman" w:cs="Times New Roman"/>
          <w:noProof/>
          <w:sz w:val="24"/>
          <w:szCs w:val="24"/>
        </w:rPr>
        <w:tab/>
        <w:t xml:space="preserve">Salmanzadeh-Ahrabi, S., Habibi, E., Jaafari, F. &amp; Zali, M. R. Molecular epidemiology of Escherichia coli diarrhoea in children in Tehran. </w:t>
      </w:r>
      <w:r w:rsidRPr="00610057">
        <w:rPr>
          <w:rFonts w:ascii="Times New Roman" w:hAnsi="Times New Roman" w:cs="Times New Roman"/>
          <w:i/>
          <w:iCs/>
          <w:noProof/>
          <w:sz w:val="24"/>
          <w:szCs w:val="24"/>
        </w:rPr>
        <w:t>Ann. Trop. Paediatr.</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25</w:t>
      </w:r>
      <w:r w:rsidRPr="00610057">
        <w:rPr>
          <w:rFonts w:ascii="Times New Roman" w:hAnsi="Times New Roman" w:cs="Times New Roman"/>
          <w:noProof/>
          <w:sz w:val="24"/>
          <w:szCs w:val="24"/>
        </w:rPr>
        <w:t>, 35–39 (2005).</w:t>
      </w:r>
    </w:p>
    <w:p w14:paraId="6EF97EC8"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9.</w:t>
      </w:r>
      <w:r w:rsidRPr="00610057">
        <w:rPr>
          <w:rFonts w:ascii="Times New Roman" w:hAnsi="Times New Roman" w:cs="Times New Roman"/>
          <w:noProof/>
          <w:sz w:val="24"/>
          <w:szCs w:val="24"/>
        </w:rPr>
        <w:tab/>
        <w:t xml:space="preserve">Getaneh, D. K., Hordofa, L. O., Ayana, D. A., Tessema, T. S. &amp; Regassa, L. D. Prevalence of Escherichia coli O157:H7 and associated factors in under-five children in Eastern Ethiopia.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16</w:t>
      </w:r>
      <w:r w:rsidRPr="00610057">
        <w:rPr>
          <w:rFonts w:ascii="Times New Roman" w:hAnsi="Times New Roman" w:cs="Times New Roman"/>
          <w:noProof/>
          <w:sz w:val="24"/>
          <w:szCs w:val="24"/>
        </w:rPr>
        <w:t>, e0246024 (2021).</w:t>
      </w:r>
    </w:p>
    <w:p w14:paraId="7481BAA9"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10.</w:t>
      </w:r>
      <w:r w:rsidRPr="00610057">
        <w:rPr>
          <w:rFonts w:ascii="Times New Roman" w:hAnsi="Times New Roman" w:cs="Times New Roman"/>
          <w:noProof/>
          <w:sz w:val="24"/>
          <w:szCs w:val="24"/>
        </w:rPr>
        <w:tab/>
        <w:t xml:space="preserve">Yu, J.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Etiology of diarrhea among children under the age five in China: Results from a five-year surveillance. </w:t>
      </w:r>
      <w:r w:rsidRPr="00610057">
        <w:rPr>
          <w:rFonts w:ascii="Times New Roman" w:hAnsi="Times New Roman" w:cs="Times New Roman"/>
          <w:i/>
          <w:iCs/>
          <w:noProof/>
          <w:sz w:val="24"/>
          <w:szCs w:val="24"/>
        </w:rPr>
        <w:t>J. Infect.</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71</w:t>
      </w:r>
      <w:r w:rsidRPr="00610057">
        <w:rPr>
          <w:rFonts w:ascii="Times New Roman" w:hAnsi="Times New Roman" w:cs="Times New Roman"/>
          <w:noProof/>
          <w:sz w:val="24"/>
          <w:szCs w:val="24"/>
        </w:rPr>
        <w:t>, 19–27 (2015).</w:t>
      </w:r>
    </w:p>
    <w:p w14:paraId="2FE2D6EA"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11.</w:t>
      </w:r>
      <w:r w:rsidRPr="00610057">
        <w:rPr>
          <w:rFonts w:ascii="Times New Roman" w:hAnsi="Times New Roman" w:cs="Times New Roman"/>
          <w:noProof/>
          <w:sz w:val="24"/>
          <w:szCs w:val="24"/>
        </w:rPr>
        <w:tab/>
        <w:t xml:space="preserve">MICS. </w:t>
      </w:r>
      <w:r w:rsidRPr="00610057">
        <w:rPr>
          <w:rFonts w:ascii="Times New Roman" w:hAnsi="Times New Roman" w:cs="Times New Roman"/>
          <w:i/>
          <w:iCs/>
          <w:noProof/>
          <w:sz w:val="24"/>
          <w:szCs w:val="24"/>
        </w:rPr>
        <w:t>Bangladesh 2019 MICS Report</w:t>
      </w:r>
      <w:r w:rsidRPr="00610057">
        <w:rPr>
          <w:rFonts w:ascii="Times New Roman" w:hAnsi="Times New Roman" w:cs="Times New Roman"/>
          <w:noProof/>
          <w:sz w:val="24"/>
          <w:szCs w:val="24"/>
        </w:rPr>
        <w:t>. (2019).</w:t>
      </w:r>
    </w:p>
    <w:p w14:paraId="2C5B89AE"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12.</w:t>
      </w:r>
      <w:r w:rsidRPr="00610057">
        <w:rPr>
          <w:rFonts w:ascii="Times New Roman" w:hAnsi="Times New Roman" w:cs="Times New Roman"/>
          <w:noProof/>
          <w:sz w:val="24"/>
          <w:szCs w:val="24"/>
        </w:rPr>
        <w:tab/>
        <w:t xml:space="preserve">Hasan, M. Z.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The economic burden of diarrhea in children under 5 years in Bangladesh. </w:t>
      </w:r>
      <w:r w:rsidRPr="00610057">
        <w:rPr>
          <w:rFonts w:ascii="Times New Roman" w:hAnsi="Times New Roman" w:cs="Times New Roman"/>
          <w:i/>
          <w:iCs/>
          <w:noProof/>
          <w:sz w:val="24"/>
          <w:szCs w:val="24"/>
        </w:rPr>
        <w:t>Int. J.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107</w:t>
      </w:r>
      <w:r w:rsidRPr="00610057">
        <w:rPr>
          <w:rFonts w:ascii="Times New Roman" w:hAnsi="Times New Roman" w:cs="Times New Roman"/>
          <w:noProof/>
          <w:sz w:val="24"/>
          <w:szCs w:val="24"/>
        </w:rPr>
        <w:t>, 37–46 (2021).</w:t>
      </w:r>
    </w:p>
    <w:p w14:paraId="4EBD944E"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13.</w:t>
      </w:r>
      <w:r w:rsidRPr="00610057">
        <w:rPr>
          <w:rFonts w:ascii="Times New Roman" w:hAnsi="Times New Roman" w:cs="Times New Roman"/>
          <w:noProof/>
          <w:sz w:val="24"/>
          <w:szCs w:val="24"/>
        </w:rPr>
        <w:tab/>
        <w:t>MICS. BANGLADESH 2012-13 MICS Report. https://mics.unicef.org/news_entries/15 (2014).</w:t>
      </w:r>
    </w:p>
    <w:p w14:paraId="59EF41BC"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14.</w:t>
      </w:r>
      <w:r w:rsidRPr="00610057">
        <w:rPr>
          <w:rFonts w:ascii="Times New Roman" w:hAnsi="Times New Roman" w:cs="Times New Roman"/>
          <w:noProof/>
          <w:sz w:val="24"/>
          <w:szCs w:val="24"/>
        </w:rPr>
        <w:tab/>
        <w:t xml:space="preserve">Khan, J. R. &amp; Bakar, K. S. Spatial risk distribution and determinants of E. coli contamination in household drinking water: a case study of Bangladesh. </w:t>
      </w:r>
      <w:r w:rsidRPr="00610057">
        <w:rPr>
          <w:rFonts w:ascii="Times New Roman" w:hAnsi="Times New Roman" w:cs="Times New Roman"/>
          <w:i/>
          <w:iCs/>
          <w:noProof/>
          <w:sz w:val="24"/>
          <w:szCs w:val="24"/>
        </w:rPr>
        <w:t>Int. J. Environ. Health Res.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30</w:t>
      </w:r>
      <w:r w:rsidRPr="00610057">
        <w:rPr>
          <w:rFonts w:ascii="Times New Roman" w:hAnsi="Times New Roman" w:cs="Times New Roman"/>
          <w:noProof/>
          <w:sz w:val="24"/>
          <w:szCs w:val="24"/>
        </w:rPr>
        <w:t>, 268–283 (2020).</w:t>
      </w:r>
    </w:p>
    <w:p w14:paraId="4AB9BB7D"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15.</w:t>
      </w:r>
      <w:r w:rsidRPr="00610057">
        <w:rPr>
          <w:rFonts w:ascii="Times New Roman" w:hAnsi="Times New Roman" w:cs="Times New Roman"/>
          <w:noProof/>
          <w:sz w:val="24"/>
          <w:szCs w:val="24"/>
        </w:rPr>
        <w:tab/>
        <w:t xml:space="preserve">Luby, S. P.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Effects of water quality, sanitation, handwashing, and nutritional interventions on diarrhoea and child growth in rural Bangladesh: a cluster randomised controlled trial. </w:t>
      </w:r>
      <w:r w:rsidRPr="00610057">
        <w:rPr>
          <w:rFonts w:ascii="Times New Roman" w:hAnsi="Times New Roman" w:cs="Times New Roman"/>
          <w:i/>
          <w:iCs/>
          <w:noProof/>
          <w:sz w:val="24"/>
          <w:szCs w:val="24"/>
        </w:rPr>
        <w:t>Lancet Glob. Heal.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6</w:t>
      </w:r>
      <w:r w:rsidRPr="00610057">
        <w:rPr>
          <w:rFonts w:ascii="Times New Roman" w:hAnsi="Times New Roman" w:cs="Times New Roman"/>
          <w:noProof/>
          <w:sz w:val="24"/>
          <w:szCs w:val="24"/>
        </w:rPr>
        <w:t>, e302–e315 (2018).</w:t>
      </w:r>
    </w:p>
    <w:p w14:paraId="525A7D5B"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16.</w:t>
      </w:r>
      <w:r w:rsidRPr="00610057">
        <w:rPr>
          <w:rFonts w:ascii="Times New Roman" w:hAnsi="Times New Roman" w:cs="Times New Roman"/>
          <w:noProof/>
          <w:sz w:val="24"/>
          <w:szCs w:val="24"/>
        </w:rPr>
        <w:tab/>
        <w:t xml:space="preserve">Glynn, R. J., Schneeweiss, S. &amp; Stürmer, T. Indications for propensity scores and review of their use in pharmacoepidemiology. </w:t>
      </w:r>
      <w:r w:rsidRPr="00610057">
        <w:rPr>
          <w:rFonts w:ascii="Times New Roman" w:hAnsi="Times New Roman" w:cs="Times New Roman"/>
          <w:i/>
          <w:iCs/>
          <w:noProof/>
          <w:sz w:val="24"/>
          <w:szCs w:val="24"/>
        </w:rPr>
        <w:t>Basic Clin. Pharmacol. Toxicol.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98</w:t>
      </w:r>
      <w:r w:rsidRPr="00610057">
        <w:rPr>
          <w:rFonts w:ascii="Times New Roman" w:hAnsi="Times New Roman" w:cs="Times New Roman"/>
          <w:noProof/>
          <w:sz w:val="24"/>
          <w:szCs w:val="24"/>
        </w:rPr>
        <w:t>, 253–259 (2006).</w:t>
      </w:r>
    </w:p>
    <w:p w14:paraId="7487E8D1"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lastRenderedPageBreak/>
        <w:t>17.</w:t>
      </w:r>
      <w:r w:rsidRPr="00610057">
        <w:rPr>
          <w:rFonts w:ascii="Times New Roman" w:hAnsi="Times New Roman" w:cs="Times New Roman"/>
          <w:noProof/>
          <w:sz w:val="24"/>
          <w:szCs w:val="24"/>
        </w:rPr>
        <w:tab/>
        <w:t xml:space="preserve">Zhang, Z., Kim, H. J., Lonjon, G., Zhu, Y. &amp; Group,  written on behalf of A. B.-D. C. T. C. Balance diagnostics after propensity score matching. </w:t>
      </w:r>
      <w:r w:rsidRPr="00610057">
        <w:rPr>
          <w:rFonts w:ascii="Times New Roman" w:hAnsi="Times New Roman" w:cs="Times New Roman"/>
          <w:i/>
          <w:iCs/>
          <w:noProof/>
          <w:sz w:val="24"/>
          <w:szCs w:val="24"/>
        </w:rPr>
        <w:t>Ann. Transl. Med.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16–16 (2019).</w:t>
      </w:r>
    </w:p>
    <w:p w14:paraId="1CFB952F"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18.</w:t>
      </w:r>
      <w:r w:rsidRPr="00610057">
        <w:rPr>
          <w:rFonts w:ascii="Times New Roman" w:hAnsi="Times New Roman" w:cs="Times New Roman"/>
          <w:noProof/>
          <w:sz w:val="24"/>
          <w:szCs w:val="24"/>
        </w:rPr>
        <w:tab/>
        <w:t xml:space="preserve">Månsson, R., Joffe, M. M., Sun, W. &amp; Hennessy, S. On the Estimation and Use of Propensity Scores in Case-Control and Case-Cohort Studies. </w:t>
      </w:r>
      <w:r w:rsidRPr="00610057">
        <w:rPr>
          <w:rFonts w:ascii="Times New Roman" w:hAnsi="Times New Roman" w:cs="Times New Roman"/>
          <w:i/>
          <w:iCs/>
          <w:noProof/>
          <w:sz w:val="24"/>
          <w:szCs w:val="24"/>
        </w:rPr>
        <w:t>Am. J. Epidemiol.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166</w:t>
      </w:r>
      <w:r w:rsidRPr="00610057">
        <w:rPr>
          <w:rFonts w:ascii="Times New Roman" w:hAnsi="Times New Roman" w:cs="Times New Roman"/>
          <w:noProof/>
          <w:sz w:val="24"/>
          <w:szCs w:val="24"/>
        </w:rPr>
        <w:t>, 332–339 (2007).</w:t>
      </w:r>
    </w:p>
    <w:p w14:paraId="7A96FE44"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19.</w:t>
      </w:r>
      <w:r w:rsidRPr="00610057">
        <w:rPr>
          <w:rFonts w:ascii="Times New Roman" w:hAnsi="Times New Roman" w:cs="Times New Roman"/>
          <w:noProof/>
          <w:sz w:val="24"/>
          <w:szCs w:val="24"/>
        </w:rPr>
        <w:tab/>
        <w:t xml:space="preserve">Murray, C. J. L.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Disability-adjusted life years (DALYs) for 291 diseases and injuries in 21 regions, 1990-2010: a systematic analysis for the Global Burden of Disease Study 2010. </w:t>
      </w:r>
      <w:r w:rsidRPr="00610057">
        <w:rPr>
          <w:rFonts w:ascii="Times New Roman" w:hAnsi="Times New Roman" w:cs="Times New Roman"/>
          <w:i/>
          <w:iCs/>
          <w:noProof/>
          <w:sz w:val="24"/>
          <w:szCs w:val="24"/>
        </w:rPr>
        <w:t>Lancet (London, England)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380</w:t>
      </w:r>
      <w:r w:rsidRPr="00610057">
        <w:rPr>
          <w:rFonts w:ascii="Times New Roman" w:hAnsi="Times New Roman" w:cs="Times New Roman"/>
          <w:noProof/>
          <w:sz w:val="24"/>
          <w:szCs w:val="24"/>
        </w:rPr>
        <w:t>, 2197–2223 (2012).</w:t>
      </w:r>
    </w:p>
    <w:p w14:paraId="0DA580E0"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20.</w:t>
      </w:r>
      <w:r w:rsidRPr="00610057">
        <w:rPr>
          <w:rFonts w:ascii="Times New Roman" w:hAnsi="Times New Roman" w:cs="Times New Roman"/>
          <w:noProof/>
          <w:sz w:val="24"/>
          <w:szCs w:val="24"/>
        </w:rPr>
        <w:tab/>
        <w:t xml:space="preserve">Mengistie, B.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of diarrhea and associated risk factors among children under-five years of age in Eastern Ethiopia: A cross-sectional study. </w:t>
      </w:r>
      <w:r w:rsidRPr="00610057">
        <w:rPr>
          <w:rFonts w:ascii="Times New Roman" w:hAnsi="Times New Roman" w:cs="Times New Roman"/>
          <w:i/>
          <w:iCs/>
          <w:noProof/>
          <w:sz w:val="24"/>
          <w:szCs w:val="24"/>
        </w:rPr>
        <w:t>Open J. Prev. Med.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w:t>
      </w:r>
      <w:r w:rsidRPr="00610057">
        <w:rPr>
          <w:rFonts w:ascii="Times New Roman" w:hAnsi="Times New Roman" w:cs="Times New Roman"/>
          <w:noProof/>
          <w:sz w:val="24"/>
          <w:szCs w:val="24"/>
        </w:rPr>
        <w:t>, 446–453 (2013).</w:t>
      </w:r>
    </w:p>
    <w:p w14:paraId="214DC2C1"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21.</w:t>
      </w:r>
      <w:r w:rsidRPr="00610057">
        <w:rPr>
          <w:rFonts w:ascii="Times New Roman" w:hAnsi="Times New Roman" w:cs="Times New Roman"/>
          <w:noProof/>
          <w:sz w:val="24"/>
          <w:szCs w:val="24"/>
        </w:rPr>
        <w:tab/>
        <w:t xml:space="preserve">Sarker, A.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and Health Care-Seeking Behavior for Childhood Diarrheal Disease in Bangladesh. </w:t>
      </w:r>
      <w:r w:rsidRPr="00610057">
        <w:rPr>
          <w:rFonts w:ascii="Times New Roman" w:hAnsi="Times New Roman" w:cs="Times New Roman"/>
          <w:i/>
          <w:iCs/>
          <w:noProof/>
          <w:sz w:val="24"/>
          <w:szCs w:val="24"/>
        </w:rPr>
        <w:t>Glob. Pediatr. Heal.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w:t>
      </w:r>
      <w:r w:rsidRPr="00610057">
        <w:rPr>
          <w:rFonts w:ascii="Times New Roman" w:hAnsi="Times New Roman" w:cs="Times New Roman"/>
          <w:noProof/>
          <w:sz w:val="24"/>
          <w:szCs w:val="24"/>
        </w:rPr>
        <w:t>, 2333794X1668090 (2016).</w:t>
      </w:r>
    </w:p>
    <w:p w14:paraId="3F35347D"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22.</w:t>
      </w:r>
      <w:r w:rsidRPr="00610057">
        <w:rPr>
          <w:rFonts w:ascii="Times New Roman" w:hAnsi="Times New Roman" w:cs="Times New Roman"/>
          <w:noProof/>
          <w:sz w:val="24"/>
          <w:szCs w:val="24"/>
        </w:rPr>
        <w:tab/>
        <w:t xml:space="preserve">Schmidt, W. P., Cairncross, S., Barreto, M. I., Clasen, T. &amp; Genser, B. Recent diarrhoeal illness and risk of lower respiratory infections in children under the age of 5 years. </w:t>
      </w:r>
      <w:r w:rsidRPr="00610057">
        <w:rPr>
          <w:rFonts w:ascii="Times New Roman" w:hAnsi="Times New Roman" w:cs="Times New Roman"/>
          <w:i/>
          <w:iCs/>
          <w:noProof/>
          <w:sz w:val="24"/>
          <w:szCs w:val="24"/>
        </w:rPr>
        <w:t>Int. J. Epidemiol.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38</w:t>
      </w:r>
      <w:r w:rsidRPr="00610057">
        <w:rPr>
          <w:rFonts w:ascii="Times New Roman" w:hAnsi="Times New Roman" w:cs="Times New Roman"/>
          <w:noProof/>
          <w:sz w:val="24"/>
          <w:szCs w:val="24"/>
        </w:rPr>
        <w:t>, 766–772 (2009).</w:t>
      </w:r>
    </w:p>
    <w:p w14:paraId="772B7919"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23.</w:t>
      </w:r>
      <w:r w:rsidRPr="00610057">
        <w:rPr>
          <w:rFonts w:ascii="Times New Roman" w:hAnsi="Times New Roman" w:cs="Times New Roman"/>
          <w:noProof/>
          <w:sz w:val="24"/>
          <w:szCs w:val="24"/>
        </w:rPr>
        <w:tab/>
        <w:t xml:space="preserve">Garvey, M. Food pollution: a comprehensive review of chemical and biological sources of food contamination and impact on human health. </w:t>
      </w:r>
      <w:r w:rsidRPr="00610057">
        <w:rPr>
          <w:rFonts w:ascii="Times New Roman" w:hAnsi="Times New Roman" w:cs="Times New Roman"/>
          <w:i/>
          <w:iCs/>
          <w:noProof/>
          <w:sz w:val="24"/>
          <w:szCs w:val="24"/>
        </w:rPr>
        <w:t>Nutrire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44</w:t>
      </w:r>
      <w:r w:rsidRPr="00610057">
        <w:rPr>
          <w:rFonts w:ascii="Times New Roman" w:hAnsi="Times New Roman" w:cs="Times New Roman"/>
          <w:noProof/>
          <w:sz w:val="24"/>
          <w:szCs w:val="24"/>
        </w:rPr>
        <w:t>, (2019).</w:t>
      </w:r>
    </w:p>
    <w:p w14:paraId="59D19E2E"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24.</w:t>
      </w:r>
      <w:r w:rsidRPr="00610057">
        <w:rPr>
          <w:rFonts w:ascii="Times New Roman" w:hAnsi="Times New Roman" w:cs="Times New Roman"/>
          <w:noProof/>
          <w:sz w:val="24"/>
          <w:szCs w:val="24"/>
        </w:rPr>
        <w:tab/>
        <w:t xml:space="preserve">Workie, G. Y., Akalu, T. Y. &amp; Baraki, A. G. Environmental factors affecting childhood diarrheal disease among under-five children in Jamma district, South Wello zone, Northeast Ethiopia. </w:t>
      </w:r>
      <w:r w:rsidRPr="00610057">
        <w:rPr>
          <w:rFonts w:ascii="Times New Roman" w:hAnsi="Times New Roman" w:cs="Times New Roman"/>
          <w:i/>
          <w:iCs/>
          <w:noProof/>
          <w:sz w:val="24"/>
          <w:szCs w:val="24"/>
        </w:rPr>
        <w:t>BMC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19</w:t>
      </w:r>
      <w:r w:rsidRPr="00610057">
        <w:rPr>
          <w:rFonts w:ascii="Times New Roman" w:hAnsi="Times New Roman" w:cs="Times New Roman"/>
          <w:noProof/>
          <w:sz w:val="24"/>
          <w:szCs w:val="24"/>
        </w:rPr>
        <w:t>, 804 (2019).</w:t>
      </w:r>
    </w:p>
    <w:p w14:paraId="59AE2C57"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25.</w:t>
      </w:r>
      <w:r w:rsidRPr="00610057">
        <w:rPr>
          <w:rFonts w:ascii="Times New Roman" w:hAnsi="Times New Roman" w:cs="Times New Roman"/>
          <w:noProof/>
          <w:sz w:val="24"/>
          <w:szCs w:val="24"/>
        </w:rPr>
        <w:tab/>
        <w:t>The World Bank. Bangladesh: Access to Clean Water Will Reduce Poverty Faster. https://www.worldbank.org/en/news/press-release/2018/10/11/bangladesh-access-to-clean-water-will-reduce-poverty-faster (2018).</w:t>
      </w:r>
    </w:p>
    <w:p w14:paraId="09E7F973"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26.</w:t>
      </w:r>
      <w:r w:rsidRPr="00610057">
        <w:rPr>
          <w:rFonts w:ascii="Times New Roman" w:hAnsi="Times New Roman" w:cs="Times New Roman"/>
          <w:noProof/>
          <w:sz w:val="24"/>
          <w:szCs w:val="24"/>
        </w:rPr>
        <w:tab/>
        <w:t xml:space="preserve">Ali,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The global burden of cholera. </w:t>
      </w:r>
      <w:r w:rsidRPr="00610057">
        <w:rPr>
          <w:rFonts w:ascii="Times New Roman" w:hAnsi="Times New Roman" w:cs="Times New Roman"/>
          <w:i/>
          <w:iCs/>
          <w:noProof/>
          <w:sz w:val="24"/>
          <w:szCs w:val="24"/>
        </w:rPr>
        <w:t>Bull. World Health Organ.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90</w:t>
      </w:r>
      <w:r w:rsidRPr="00610057">
        <w:rPr>
          <w:rFonts w:ascii="Times New Roman" w:hAnsi="Times New Roman" w:cs="Times New Roman"/>
          <w:noProof/>
          <w:sz w:val="24"/>
          <w:szCs w:val="24"/>
        </w:rPr>
        <w:t>, 209–218 (2012).</w:t>
      </w:r>
    </w:p>
    <w:p w14:paraId="23595D36"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27.</w:t>
      </w:r>
      <w:r w:rsidRPr="00610057">
        <w:rPr>
          <w:rFonts w:ascii="Times New Roman" w:hAnsi="Times New Roman" w:cs="Times New Roman"/>
          <w:noProof/>
          <w:sz w:val="24"/>
          <w:szCs w:val="24"/>
        </w:rPr>
        <w:tab/>
        <w:t xml:space="preserve">Godana, W. &amp; Mengiste, B. Environmental Factors Associated with Acute Diarrhea among Children Under Five Years of Age in Derashe District, Southern Ethiopia. </w:t>
      </w:r>
      <w:r w:rsidRPr="00610057">
        <w:rPr>
          <w:rFonts w:ascii="Times New Roman" w:hAnsi="Times New Roman" w:cs="Times New Roman"/>
          <w:i/>
          <w:iCs/>
          <w:noProof/>
          <w:sz w:val="24"/>
          <w:szCs w:val="24"/>
        </w:rPr>
        <w:t>http://www.sciencepublishinggroup.com</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w:t>
      </w:r>
      <w:r w:rsidRPr="00610057">
        <w:rPr>
          <w:rFonts w:ascii="Times New Roman" w:hAnsi="Times New Roman" w:cs="Times New Roman"/>
          <w:noProof/>
          <w:sz w:val="24"/>
          <w:szCs w:val="24"/>
        </w:rPr>
        <w:t>, 119 (2013).</w:t>
      </w:r>
    </w:p>
    <w:p w14:paraId="3659AF71"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28.</w:t>
      </w:r>
      <w:r w:rsidRPr="00610057">
        <w:rPr>
          <w:rFonts w:ascii="Times New Roman" w:hAnsi="Times New Roman" w:cs="Times New Roman"/>
          <w:noProof/>
          <w:sz w:val="24"/>
          <w:szCs w:val="24"/>
        </w:rPr>
        <w:tab/>
        <w:t xml:space="preserve">Tigabu, E., Petros, B. &amp; Endeshaw, T. Prevalence of Giardiasis and Cryptosporidiosis among children in relation to water sources in Selected Village of Pawi Special District in Benishangul-Gumuz Region, Northwestern Ethiopia. </w:t>
      </w:r>
      <w:r w:rsidRPr="00610057">
        <w:rPr>
          <w:rFonts w:ascii="Times New Roman" w:hAnsi="Times New Roman" w:cs="Times New Roman"/>
          <w:i/>
          <w:iCs/>
          <w:noProof/>
          <w:sz w:val="24"/>
          <w:szCs w:val="24"/>
        </w:rPr>
        <w:t>Ethiop. J. Heal. Dev.</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24</w:t>
      </w:r>
      <w:r w:rsidRPr="00610057">
        <w:rPr>
          <w:rFonts w:ascii="Times New Roman" w:hAnsi="Times New Roman" w:cs="Times New Roman"/>
          <w:noProof/>
          <w:sz w:val="24"/>
          <w:szCs w:val="24"/>
        </w:rPr>
        <w:t>, 205–213 (2011).</w:t>
      </w:r>
    </w:p>
    <w:p w14:paraId="29AC5F30"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29.</w:t>
      </w:r>
      <w:r w:rsidRPr="00610057">
        <w:rPr>
          <w:rFonts w:ascii="Times New Roman" w:hAnsi="Times New Roman" w:cs="Times New Roman"/>
          <w:noProof/>
          <w:sz w:val="24"/>
          <w:szCs w:val="24"/>
        </w:rPr>
        <w:tab/>
        <w:t xml:space="preserve">Shaheed, A.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Water quality risks of ‘improved’ water sources: evidence from Cambodia. </w:t>
      </w:r>
      <w:r w:rsidRPr="00610057">
        <w:rPr>
          <w:rFonts w:ascii="Times New Roman" w:hAnsi="Times New Roman" w:cs="Times New Roman"/>
          <w:i/>
          <w:iCs/>
          <w:noProof/>
          <w:sz w:val="24"/>
          <w:szCs w:val="24"/>
        </w:rPr>
        <w:t>Trop. Med. Int. Health</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19</w:t>
      </w:r>
      <w:r w:rsidRPr="00610057">
        <w:rPr>
          <w:rFonts w:ascii="Times New Roman" w:hAnsi="Times New Roman" w:cs="Times New Roman"/>
          <w:noProof/>
          <w:sz w:val="24"/>
          <w:szCs w:val="24"/>
        </w:rPr>
        <w:t>, 186–194 (2014).</w:t>
      </w:r>
    </w:p>
    <w:p w14:paraId="54CC85CF"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30.</w:t>
      </w:r>
      <w:r w:rsidRPr="00610057">
        <w:rPr>
          <w:rFonts w:ascii="Times New Roman" w:hAnsi="Times New Roman" w:cs="Times New Roman"/>
          <w:noProof/>
          <w:sz w:val="24"/>
          <w:szCs w:val="24"/>
        </w:rPr>
        <w:tab/>
        <w:t xml:space="preserve">Shaheed, A., Orgill, J., Montgomery, M. A., Jeuland, M. A. &amp; Brown, J. Why “improved” water sources are not always safe. </w:t>
      </w:r>
      <w:r w:rsidRPr="00610057">
        <w:rPr>
          <w:rFonts w:ascii="Times New Roman" w:hAnsi="Times New Roman" w:cs="Times New Roman"/>
          <w:i/>
          <w:iCs/>
          <w:noProof/>
          <w:sz w:val="24"/>
          <w:szCs w:val="24"/>
        </w:rPr>
        <w:t>Bull. World Health Organ.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92</w:t>
      </w:r>
      <w:r w:rsidRPr="00610057">
        <w:rPr>
          <w:rFonts w:ascii="Times New Roman" w:hAnsi="Times New Roman" w:cs="Times New Roman"/>
          <w:noProof/>
          <w:sz w:val="24"/>
          <w:szCs w:val="24"/>
        </w:rPr>
        <w:t>, 283 (2014).</w:t>
      </w:r>
    </w:p>
    <w:p w14:paraId="45363A14"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lastRenderedPageBreak/>
        <w:t>31.</w:t>
      </w:r>
      <w:r w:rsidRPr="00610057">
        <w:rPr>
          <w:rFonts w:ascii="Times New Roman" w:hAnsi="Times New Roman" w:cs="Times New Roman"/>
          <w:noProof/>
          <w:sz w:val="24"/>
          <w:szCs w:val="24"/>
        </w:rPr>
        <w:tab/>
        <w:t xml:space="preserve">Hasan, M. M., Hoque, Z., Kabir, E. &amp; Hossain, S. Differences in levels of E. coli contamination of point of use drinking water in Bangladesh.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17</w:t>
      </w:r>
      <w:r w:rsidRPr="00610057">
        <w:rPr>
          <w:rFonts w:ascii="Times New Roman" w:hAnsi="Times New Roman" w:cs="Times New Roman"/>
          <w:noProof/>
          <w:sz w:val="24"/>
          <w:szCs w:val="24"/>
        </w:rPr>
        <w:t>, e0267386 (2022).</w:t>
      </w:r>
    </w:p>
    <w:p w14:paraId="4C5EEFF9"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32.</w:t>
      </w:r>
      <w:r w:rsidRPr="00610057">
        <w:rPr>
          <w:rFonts w:ascii="Times New Roman" w:hAnsi="Times New Roman" w:cs="Times New Roman"/>
          <w:noProof/>
          <w:sz w:val="24"/>
          <w:szCs w:val="24"/>
        </w:rPr>
        <w:tab/>
        <w:t xml:space="preserve">Kamal, M. M., Hasan, M. M. &amp; Davey, R. Determinants of childhood morbidity in Bangladesh: evidence from the Demographic and Health Survey 2011. </w:t>
      </w:r>
      <w:r w:rsidRPr="00610057">
        <w:rPr>
          <w:rFonts w:ascii="Times New Roman" w:hAnsi="Times New Roman" w:cs="Times New Roman"/>
          <w:i/>
          <w:iCs/>
          <w:noProof/>
          <w:sz w:val="24"/>
          <w:szCs w:val="24"/>
        </w:rPr>
        <w:t>BMJ Open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w:t>
      </w:r>
      <w:r w:rsidRPr="00610057">
        <w:rPr>
          <w:rFonts w:ascii="Times New Roman" w:hAnsi="Times New Roman" w:cs="Times New Roman"/>
          <w:noProof/>
          <w:sz w:val="24"/>
          <w:szCs w:val="24"/>
        </w:rPr>
        <w:t>, e007538 (2015).</w:t>
      </w:r>
    </w:p>
    <w:p w14:paraId="71291412"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33.</w:t>
      </w:r>
      <w:r w:rsidRPr="00610057">
        <w:rPr>
          <w:rFonts w:ascii="Times New Roman" w:hAnsi="Times New Roman" w:cs="Times New Roman"/>
          <w:noProof/>
          <w:sz w:val="24"/>
          <w:szCs w:val="24"/>
        </w:rPr>
        <w:tab/>
        <w:t xml:space="preserve">Hasan, M. K., Shahriar, A. &amp; Jim, K. U. Water pollution in Bangladesh and its impact on public health. </w:t>
      </w:r>
      <w:r w:rsidRPr="00610057">
        <w:rPr>
          <w:rFonts w:ascii="Times New Roman" w:hAnsi="Times New Roman" w:cs="Times New Roman"/>
          <w:i/>
          <w:iCs/>
          <w:noProof/>
          <w:sz w:val="24"/>
          <w:szCs w:val="24"/>
        </w:rPr>
        <w:t>Heliyon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w:t>
      </w:r>
      <w:r w:rsidRPr="00610057">
        <w:rPr>
          <w:rFonts w:ascii="Times New Roman" w:hAnsi="Times New Roman" w:cs="Times New Roman"/>
          <w:noProof/>
          <w:sz w:val="24"/>
          <w:szCs w:val="24"/>
        </w:rPr>
        <w:t>, e02145 (2019).</w:t>
      </w:r>
    </w:p>
    <w:p w14:paraId="4FF3F6F7"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34.</w:t>
      </w:r>
      <w:r w:rsidRPr="00610057">
        <w:rPr>
          <w:rFonts w:ascii="Times New Roman" w:hAnsi="Times New Roman" w:cs="Times New Roman"/>
          <w:noProof/>
          <w:sz w:val="24"/>
          <w:szCs w:val="24"/>
        </w:rPr>
        <w:tab/>
        <w:t xml:space="preserve">Cabral, J. P. S. Water Microbiology. Bacterial Pathogens and Water. </w:t>
      </w:r>
      <w:r w:rsidRPr="00610057">
        <w:rPr>
          <w:rFonts w:ascii="Times New Roman" w:hAnsi="Times New Roman" w:cs="Times New Roman"/>
          <w:i/>
          <w:iCs/>
          <w:noProof/>
          <w:sz w:val="24"/>
          <w:szCs w:val="24"/>
        </w:rPr>
        <w:t>Int. J. Environ. Res. Public Health</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3657 (2010).</w:t>
      </w:r>
    </w:p>
    <w:p w14:paraId="5D564875"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35.</w:t>
      </w:r>
      <w:r w:rsidRPr="00610057">
        <w:rPr>
          <w:rFonts w:ascii="Times New Roman" w:hAnsi="Times New Roman" w:cs="Times New Roman"/>
          <w:noProof/>
          <w:sz w:val="24"/>
          <w:szCs w:val="24"/>
        </w:rPr>
        <w:tab/>
        <w:t xml:space="preserve">Begum, M.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Effectiveness of WASH Education to Prevent Diarrhea among Children under five in a Community of Patuakhali, Bangladesh. </w:t>
      </w:r>
      <w:r w:rsidRPr="00610057">
        <w:rPr>
          <w:rFonts w:ascii="Times New Roman" w:hAnsi="Times New Roman" w:cs="Times New Roman"/>
          <w:i/>
          <w:iCs/>
          <w:noProof/>
          <w:sz w:val="24"/>
          <w:szCs w:val="24"/>
        </w:rPr>
        <w:t>SN Compr. Clin. Med. 2020 28</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w:t>
      </w:r>
      <w:r w:rsidRPr="00610057">
        <w:rPr>
          <w:rFonts w:ascii="Times New Roman" w:hAnsi="Times New Roman" w:cs="Times New Roman"/>
          <w:noProof/>
          <w:sz w:val="24"/>
          <w:szCs w:val="24"/>
        </w:rPr>
        <w:t>, 1158–1162 (2020).</w:t>
      </w:r>
    </w:p>
    <w:p w14:paraId="52268B77"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36.</w:t>
      </w:r>
      <w:r w:rsidRPr="00610057">
        <w:rPr>
          <w:rFonts w:ascii="Times New Roman" w:hAnsi="Times New Roman" w:cs="Times New Roman"/>
          <w:noProof/>
          <w:sz w:val="24"/>
          <w:szCs w:val="24"/>
        </w:rPr>
        <w:tab/>
        <w:t xml:space="preserve">George, C.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Risk Factors for Diarrhea in Children under Five Years of Age Residing in Peri-urban Communities in Cochabamba, Bolivia. </w:t>
      </w:r>
      <w:r w:rsidRPr="00610057">
        <w:rPr>
          <w:rFonts w:ascii="Times New Roman" w:hAnsi="Times New Roman" w:cs="Times New Roman"/>
          <w:i/>
          <w:iCs/>
          <w:noProof/>
          <w:sz w:val="24"/>
          <w:szCs w:val="24"/>
        </w:rPr>
        <w:t>Am. J. Trop. Med. Hyg.</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91</w:t>
      </w:r>
      <w:r w:rsidRPr="00610057">
        <w:rPr>
          <w:rFonts w:ascii="Times New Roman" w:hAnsi="Times New Roman" w:cs="Times New Roman"/>
          <w:noProof/>
          <w:sz w:val="24"/>
          <w:szCs w:val="24"/>
        </w:rPr>
        <w:t>, 1190 (2014).</w:t>
      </w:r>
    </w:p>
    <w:p w14:paraId="2BC141B4"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37.</w:t>
      </w:r>
      <w:r w:rsidRPr="00610057">
        <w:rPr>
          <w:rFonts w:ascii="Times New Roman" w:hAnsi="Times New Roman" w:cs="Times New Roman"/>
          <w:noProof/>
          <w:sz w:val="24"/>
          <w:szCs w:val="24"/>
        </w:rPr>
        <w:tab/>
        <w:t xml:space="preserve">Tavares MacHado, M.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A community perspective on changes in health related to diarrhea in northeastern Brazil. </w:t>
      </w:r>
      <w:r w:rsidRPr="00610057">
        <w:rPr>
          <w:rFonts w:ascii="Times New Roman" w:hAnsi="Times New Roman" w:cs="Times New Roman"/>
          <w:i/>
          <w:iCs/>
          <w:noProof/>
          <w:sz w:val="24"/>
          <w:szCs w:val="24"/>
        </w:rPr>
        <w:t>Food Nutr. Bull.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32</w:t>
      </w:r>
      <w:r w:rsidRPr="00610057">
        <w:rPr>
          <w:rFonts w:ascii="Times New Roman" w:hAnsi="Times New Roman" w:cs="Times New Roman"/>
          <w:noProof/>
          <w:sz w:val="24"/>
          <w:szCs w:val="24"/>
        </w:rPr>
        <w:t>, 103–111 (2011).</w:t>
      </w:r>
    </w:p>
    <w:p w14:paraId="30025854"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38.</w:t>
      </w:r>
      <w:r w:rsidRPr="00610057">
        <w:rPr>
          <w:rFonts w:ascii="Times New Roman" w:hAnsi="Times New Roman" w:cs="Times New Roman"/>
          <w:noProof/>
          <w:sz w:val="24"/>
          <w:szCs w:val="24"/>
        </w:rPr>
        <w:tab/>
        <w:t xml:space="preserve">Colombara, D. V., Faruque, A. S. G., Cowgill, K. D. &amp; Mayer, J. D. Risk factors for diarrhea hospitalization in Bangladesh, 2000–2008: a case-case study of cholera and shigellosis. </w:t>
      </w:r>
      <w:r w:rsidRPr="00610057">
        <w:rPr>
          <w:rFonts w:ascii="Times New Roman" w:hAnsi="Times New Roman" w:cs="Times New Roman"/>
          <w:i/>
          <w:iCs/>
          <w:noProof/>
          <w:sz w:val="24"/>
          <w:szCs w:val="24"/>
        </w:rPr>
        <w:t>BMC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14</w:t>
      </w:r>
      <w:r w:rsidRPr="00610057">
        <w:rPr>
          <w:rFonts w:ascii="Times New Roman" w:hAnsi="Times New Roman" w:cs="Times New Roman"/>
          <w:noProof/>
          <w:sz w:val="24"/>
          <w:szCs w:val="24"/>
        </w:rPr>
        <w:t>, (2014).</w:t>
      </w:r>
    </w:p>
    <w:p w14:paraId="6503625C"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39.</w:t>
      </w:r>
      <w:r w:rsidRPr="00610057">
        <w:rPr>
          <w:rFonts w:ascii="Times New Roman" w:hAnsi="Times New Roman" w:cs="Times New Roman"/>
          <w:noProof/>
          <w:sz w:val="24"/>
          <w:szCs w:val="24"/>
        </w:rPr>
        <w:tab/>
        <w:t xml:space="preserve">Sultana,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determinants and health care-seeking behavior of childhood acute respiratory tract infections in Bangladesh.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14</w:t>
      </w:r>
      <w:r w:rsidRPr="00610057">
        <w:rPr>
          <w:rFonts w:ascii="Times New Roman" w:hAnsi="Times New Roman" w:cs="Times New Roman"/>
          <w:noProof/>
          <w:sz w:val="24"/>
          <w:szCs w:val="24"/>
        </w:rPr>
        <w:t>, e0210433 (2019).</w:t>
      </w:r>
    </w:p>
    <w:p w14:paraId="4DE14713"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40.</w:t>
      </w:r>
      <w:r w:rsidRPr="00610057">
        <w:rPr>
          <w:rFonts w:ascii="Times New Roman" w:hAnsi="Times New Roman" w:cs="Times New Roman"/>
          <w:noProof/>
          <w:sz w:val="24"/>
          <w:szCs w:val="24"/>
        </w:rPr>
        <w:tab/>
        <w:t xml:space="preserve">Hasan, M. M. &amp; Richardson, A. How sustainable household environment and knowledge of healthy practices relate to childhood morbidity in South Asia: analysis of survey data from Bangladesh, Nepal and Pakistan. </w:t>
      </w:r>
      <w:r w:rsidRPr="00610057">
        <w:rPr>
          <w:rFonts w:ascii="Times New Roman" w:hAnsi="Times New Roman" w:cs="Times New Roman"/>
          <w:i/>
          <w:iCs/>
          <w:noProof/>
          <w:sz w:val="24"/>
          <w:szCs w:val="24"/>
        </w:rPr>
        <w:t>BMJ Open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e015019 (2017).</w:t>
      </w:r>
    </w:p>
    <w:p w14:paraId="56709412"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41.</w:t>
      </w:r>
      <w:r w:rsidRPr="00610057">
        <w:rPr>
          <w:rFonts w:ascii="Times New Roman" w:hAnsi="Times New Roman" w:cs="Times New Roman"/>
          <w:noProof/>
          <w:sz w:val="24"/>
          <w:szCs w:val="24"/>
        </w:rPr>
        <w:tab/>
        <w:t xml:space="preserve">Prüss, A., Kay, D., Fewtrell, L. &amp; Bartram, J. Estimating the burden of disease from water, sanitation, and hygiene at a global level. </w:t>
      </w:r>
      <w:r w:rsidRPr="00610057">
        <w:rPr>
          <w:rFonts w:ascii="Times New Roman" w:hAnsi="Times New Roman" w:cs="Times New Roman"/>
          <w:i/>
          <w:iCs/>
          <w:noProof/>
          <w:sz w:val="24"/>
          <w:szCs w:val="24"/>
        </w:rPr>
        <w:t>Environ. Health Perspect.</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110</w:t>
      </w:r>
      <w:r w:rsidRPr="00610057">
        <w:rPr>
          <w:rFonts w:ascii="Times New Roman" w:hAnsi="Times New Roman" w:cs="Times New Roman"/>
          <w:noProof/>
          <w:sz w:val="24"/>
          <w:szCs w:val="24"/>
        </w:rPr>
        <w:t>, 537–542 (2002).</w:t>
      </w:r>
    </w:p>
    <w:p w14:paraId="37ED4D28"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42.</w:t>
      </w:r>
      <w:r w:rsidRPr="00610057">
        <w:rPr>
          <w:rFonts w:ascii="Times New Roman" w:hAnsi="Times New Roman" w:cs="Times New Roman"/>
          <w:noProof/>
          <w:sz w:val="24"/>
          <w:szCs w:val="24"/>
        </w:rPr>
        <w:tab/>
        <w:t xml:space="preserve">Fuhrmeister, E.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 of Sanitation Improvements on Pathogens and Microbial Source Tracking Markers in the Rural Bangladeshi Household Environment. </w:t>
      </w:r>
      <w:r w:rsidRPr="00610057">
        <w:rPr>
          <w:rFonts w:ascii="Times New Roman" w:hAnsi="Times New Roman" w:cs="Times New Roman"/>
          <w:i/>
          <w:iCs/>
          <w:noProof/>
          <w:sz w:val="24"/>
          <w:szCs w:val="24"/>
        </w:rPr>
        <w:t>Environ. Sci. Technol.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54</w:t>
      </w:r>
      <w:r w:rsidRPr="00610057">
        <w:rPr>
          <w:rFonts w:ascii="Times New Roman" w:hAnsi="Times New Roman" w:cs="Times New Roman"/>
          <w:noProof/>
          <w:sz w:val="24"/>
          <w:szCs w:val="24"/>
        </w:rPr>
        <w:t>, 4316–4326 (2020).</w:t>
      </w:r>
    </w:p>
    <w:p w14:paraId="25B5D079" w14:textId="77777777" w:rsidR="00610057" w:rsidRPr="00610057" w:rsidRDefault="00610057" w:rsidP="00610057">
      <w:pPr>
        <w:widowControl w:val="0"/>
        <w:autoSpaceDE w:val="0"/>
        <w:autoSpaceDN w:val="0"/>
        <w:adjustRightInd w:val="0"/>
        <w:spacing w:after="160" w:line="240" w:lineRule="auto"/>
        <w:ind w:left="640" w:hanging="640"/>
        <w:rPr>
          <w:rFonts w:ascii="Times New Roman" w:hAnsi="Times New Roman" w:cs="Times New Roman"/>
          <w:noProof/>
          <w:sz w:val="24"/>
        </w:rPr>
      </w:pPr>
      <w:r w:rsidRPr="00610057">
        <w:rPr>
          <w:rFonts w:ascii="Times New Roman" w:hAnsi="Times New Roman" w:cs="Times New Roman"/>
          <w:noProof/>
          <w:sz w:val="24"/>
          <w:szCs w:val="24"/>
        </w:rPr>
        <w:t>43.</w:t>
      </w:r>
      <w:r w:rsidRPr="00610057">
        <w:rPr>
          <w:rFonts w:ascii="Times New Roman" w:hAnsi="Times New Roman" w:cs="Times New Roman"/>
          <w:noProof/>
          <w:sz w:val="24"/>
          <w:szCs w:val="24"/>
        </w:rPr>
        <w:tab/>
        <w:t xml:space="preserve">Doyle J. Evans, J. &amp; Evans, D. G. Escherichia Coli in Diarrheal Disease. </w:t>
      </w:r>
      <w:r w:rsidRPr="00610057">
        <w:rPr>
          <w:rFonts w:ascii="Times New Roman" w:hAnsi="Times New Roman" w:cs="Times New Roman"/>
          <w:i/>
          <w:iCs/>
          <w:noProof/>
          <w:sz w:val="24"/>
          <w:szCs w:val="24"/>
        </w:rPr>
        <w:t>Med. Microbiol.</w:t>
      </w:r>
      <w:r w:rsidRPr="00610057">
        <w:rPr>
          <w:rFonts w:ascii="Times New Roman" w:hAnsi="Times New Roman" w:cs="Times New Roman"/>
          <w:noProof/>
          <w:sz w:val="24"/>
          <w:szCs w:val="24"/>
        </w:rPr>
        <w:t xml:space="preserve"> (1996).</w:t>
      </w:r>
    </w:p>
    <w:p w14:paraId="4B6861D6" w14:textId="77777777" w:rsidR="00187B0F" w:rsidRPr="00A76633" w:rsidRDefault="00187B0F" w:rsidP="00187B0F">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7E7E1C4A" w14:textId="77777777" w:rsidR="00187B0F" w:rsidRPr="00A76633" w:rsidRDefault="00187B0F" w:rsidP="00187B0F">
      <w:pPr>
        <w:rPr>
          <w:rFonts w:ascii="Times New Roman" w:hAnsi="Times New Roman" w:cs="Times New Roman"/>
          <w:sz w:val="24"/>
          <w:szCs w:val="24"/>
        </w:rPr>
      </w:pPr>
    </w:p>
    <w:p w14:paraId="199DCB94" w14:textId="77777777" w:rsidR="00707E35" w:rsidRDefault="00707E35"/>
    <w:sectPr w:rsidR="00707E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MJU" w:date="2022-07-01T12:29:00Z" w:initials="MJU">
    <w:p w14:paraId="1DFD1762" w14:textId="5EA7E129" w:rsidR="00DB7A98" w:rsidRDefault="00DB7A98">
      <w:pPr>
        <w:pStyle w:val="CommentText"/>
      </w:pPr>
      <w:r>
        <w:rPr>
          <w:rStyle w:val="CommentReference"/>
        </w:rPr>
        <w:annotationRef/>
      </w:r>
      <w:r>
        <w:t>This is your conclusion. High e.coli is significant. So in your conclusion in discussion should be changed accordingly.</w:t>
      </w:r>
    </w:p>
  </w:comment>
  <w:comment w:id="12" w:author="Chowdhury,Muhammad Abdul Baker" w:date="2022-06-15T17:29:00Z" w:initials="CAB">
    <w:p w14:paraId="2D50B6B2" w14:textId="77777777" w:rsidR="00DB7A98" w:rsidRDefault="00DB7A98" w:rsidP="00187B0F">
      <w:pPr>
        <w:pStyle w:val="CommentText"/>
      </w:pPr>
      <w:r>
        <w:rPr>
          <w:rStyle w:val="CommentReference"/>
        </w:rPr>
        <w:annotationRef/>
      </w:r>
      <w:r>
        <w:t xml:space="preserve">Lots of good information here. However, while reading I felt the flow fom one paragraph to next is missing. </w:t>
      </w:r>
    </w:p>
    <w:p w14:paraId="0C7DA435" w14:textId="77777777" w:rsidR="00DB7A98" w:rsidRDefault="00DB7A98" w:rsidP="00187B0F">
      <w:pPr>
        <w:pStyle w:val="CommentText"/>
      </w:pPr>
    </w:p>
    <w:p w14:paraId="4B113B0D" w14:textId="77777777" w:rsidR="00DB7A98" w:rsidRDefault="00DB7A98" w:rsidP="00187B0F">
      <w:pPr>
        <w:pStyle w:val="CommentText"/>
      </w:pPr>
      <w:r>
        <w:t xml:space="preserve">Use numbered citations. </w:t>
      </w:r>
    </w:p>
  </w:comment>
  <w:comment w:id="38" w:author="MJU" w:date="2022-07-01T22:23:00Z" w:initials="MJU">
    <w:p w14:paraId="191A1A12" w14:textId="04567AE4" w:rsidR="00DB7A98" w:rsidRDefault="00DB7A98">
      <w:pPr>
        <w:pStyle w:val="CommentText"/>
      </w:pPr>
      <w:r>
        <w:rPr>
          <w:rStyle w:val="CommentReference"/>
        </w:rPr>
        <w:annotationRef/>
      </w:r>
      <w:r>
        <w:t>This results are not presented in the manuscript.</w:t>
      </w:r>
    </w:p>
  </w:comment>
  <w:comment w:id="430" w:author="MJU" w:date="2022-07-04T09:36:00Z" w:initials="MJU">
    <w:p w14:paraId="00A3F754" w14:textId="3C7A8B0F" w:rsidR="00DB7A98" w:rsidRDefault="00DB7A98">
      <w:pPr>
        <w:pStyle w:val="CommentText"/>
      </w:pPr>
      <w:r>
        <w:rPr>
          <w:rStyle w:val="CommentReference"/>
        </w:rPr>
        <w:annotationRef/>
      </w:r>
      <w:r>
        <w:t>Add other confounding variables estimates with this table</w:t>
      </w:r>
    </w:p>
  </w:comment>
  <w:comment w:id="1872" w:author="MJU" w:date="2022-07-04T09:36:00Z" w:initials="MJU">
    <w:p w14:paraId="3D0519D0" w14:textId="77777777" w:rsidR="00DB7A98" w:rsidRDefault="00DB7A98" w:rsidP="00A75FA7">
      <w:pPr>
        <w:pStyle w:val="CommentText"/>
      </w:pPr>
      <w:r>
        <w:rPr>
          <w:rStyle w:val="CommentReference"/>
        </w:rPr>
        <w:annotationRef/>
      </w:r>
      <w:r>
        <w:t>Send in appendix</w:t>
      </w:r>
    </w:p>
  </w:comment>
  <w:comment w:id="1881" w:author="MJU" w:date="2022-07-04T09:36:00Z" w:initials="MJU">
    <w:p w14:paraId="685622F0" w14:textId="3B27CB03" w:rsidR="00DB7A98" w:rsidRDefault="00DB7A98">
      <w:pPr>
        <w:pStyle w:val="CommentText"/>
      </w:pPr>
      <w:r>
        <w:rPr>
          <w:rStyle w:val="CommentReference"/>
        </w:rPr>
        <w:annotationRef/>
      </w:r>
      <w:r>
        <w:t>Send in appendix</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FD1762" w15:done="0"/>
  <w15:commentEx w15:paraId="4B113B0D" w15:done="0"/>
  <w15:commentEx w15:paraId="191A1A12" w15:done="0"/>
  <w15:commentEx w15:paraId="00A3F754" w15:done="0"/>
  <w15:commentEx w15:paraId="3D0519D0" w15:done="0"/>
  <w15:commentEx w15:paraId="685622F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9673D" w16cex:dateUtc="2022-07-01T06:29:00Z"/>
  <w16cex:commentExtensible w16cex:durableId="2669F26F" w16cex:dateUtc="2022-07-01T16:23:00Z"/>
  <w16cex:commentExtensible w16cex:durableId="266D3330" w16cex:dateUtc="2022-07-04T03:36:00Z"/>
  <w16cex:commentExtensible w16cex:durableId="266D3322" w16cex:dateUtc="2022-07-04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D1762" w16cid:durableId="2669673D"/>
  <w16cid:commentId w16cid:paraId="4B113B0D" w16cid:durableId="2664B961"/>
  <w16cid:commentId w16cid:paraId="191A1A12" w16cid:durableId="2669F26F"/>
  <w16cid:commentId w16cid:paraId="00A3F754" w16cid:durableId="266D3330"/>
  <w16cid:commentId w16cid:paraId="3D0519D0" w16cid:durableId="2689CEB6"/>
  <w16cid:commentId w16cid:paraId="685622F0" w16cid:durableId="266D332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68554D" w14:textId="77777777" w:rsidR="0047069D" w:rsidRDefault="0047069D" w:rsidP="00B37E83">
      <w:pPr>
        <w:spacing w:after="0" w:line="240" w:lineRule="auto"/>
      </w:pPr>
      <w:r>
        <w:separator/>
      </w:r>
    </w:p>
  </w:endnote>
  <w:endnote w:type="continuationSeparator" w:id="0">
    <w:p w14:paraId="2739E523" w14:textId="77777777" w:rsidR="0047069D" w:rsidRDefault="0047069D" w:rsidP="00B3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Vrinda">
    <w:altName w:val="AdorshoLipi"/>
    <w:panose1 w:val="000004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nionPro-Regular">
    <w:altName w:val="Cambria"/>
    <w:charset w:val="00"/>
    <w:family w:val="roman"/>
    <w:pitch w:val="default"/>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465E3" w14:textId="77777777" w:rsidR="0047069D" w:rsidRDefault="0047069D" w:rsidP="00B37E83">
      <w:pPr>
        <w:spacing w:after="0" w:line="240" w:lineRule="auto"/>
      </w:pPr>
      <w:r>
        <w:separator/>
      </w:r>
    </w:p>
  </w:footnote>
  <w:footnote w:type="continuationSeparator" w:id="0">
    <w:p w14:paraId="21924C9B" w14:textId="77777777" w:rsidR="0047069D" w:rsidRDefault="0047069D" w:rsidP="00B37E83">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LL">
    <w15:presenceInfo w15:providerId="None" w15:userId="DELL"/>
  </w15:person>
  <w15:person w15:author="Chowdhury,Muhammad Abdul Baker">
    <w15:presenceInfo w15:providerId="AD" w15:userId="S-1-5-21-1308237860-4193317556-336787646-2115348"/>
  </w15:person>
  <w15:person w15:author="Mohammad Nayeem Hasan">
    <w15:presenceInfo w15:providerId="Windows Live" w15:userId="5be14f6c7eaf8e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607"/>
    <w:rsid w:val="00020F1A"/>
    <w:rsid w:val="00032398"/>
    <w:rsid w:val="0008091F"/>
    <w:rsid w:val="00085CED"/>
    <w:rsid w:val="00095BFC"/>
    <w:rsid w:val="000A21D3"/>
    <w:rsid w:val="000B17A4"/>
    <w:rsid w:val="000B49D7"/>
    <w:rsid w:val="000D2C0A"/>
    <w:rsid w:val="0010736B"/>
    <w:rsid w:val="0011563C"/>
    <w:rsid w:val="00146B31"/>
    <w:rsid w:val="00163BCD"/>
    <w:rsid w:val="0016444C"/>
    <w:rsid w:val="001808DB"/>
    <w:rsid w:val="00180D13"/>
    <w:rsid w:val="0018371C"/>
    <w:rsid w:val="00187B0F"/>
    <w:rsid w:val="001931DF"/>
    <w:rsid w:val="001B37A0"/>
    <w:rsid w:val="002357B2"/>
    <w:rsid w:val="002532DD"/>
    <w:rsid w:val="00255AD5"/>
    <w:rsid w:val="0026635B"/>
    <w:rsid w:val="002B374D"/>
    <w:rsid w:val="002C32B9"/>
    <w:rsid w:val="002C3634"/>
    <w:rsid w:val="002F2B80"/>
    <w:rsid w:val="00303D5E"/>
    <w:rsid w:val="00306706"/>
    <w:rsid w:val="00331C7A"/>
    <w:rsid w:val="00343330"/>
    <w:rsid w:val="00355102"/>
    <w:rsid w:val="00357CB8"/>
    <w:rsid w:val="00362C74"/>
    <w:rsid w:val="00371E22"/>
    <w:rsid w:val="00382E0C"/>
    <w:rsid w:val="003D5658"/>
    <w:rsid w:val="003E0A7D"/>
    <w:rsid w:val="003F384C"/>
    <w:rsid w:val="0040155A"/>
    <w:rsid w:val="004017F5"/>
    <w:rsid w:val="00410F28"/>
    <w:rsid w:val="00415D3E"/>
    <w:rsid w:val="0047069D"/>
    <w:rsid w:val="00481BD3"/>
    <w:rsid w:val="00486227"/>
    <w:rsid w:val="004A5F65"/>
    <w:rsid w:val="004B4C40"/>
    <w:rsid w:val="004B54C5"/>
    <w:rsid w:val="004D7B52"/>
    <w:rsid w:val="004E1EF2"/>
    <w:rsid w:val="005130A0"/>
    <w:rsid w:val="00551AF7"/>
    <w:rsid w:val="00582E74"/>
    <w:rsid w:val="00593751"/>
    <w:rsid w:val="005956AC"/>
    <w:rsid w:val="005C5032"/>
    <w:rsid w:val="005F3173"/>
    <w:rsid w:val="00602806"/>
    <w:rsid w:val="00610057"/>
    <w:rsid w:val="006303A8"/>
    <w:rsid w:val="00643554"/>
    <w:rsid w:val="00663167"/>
    <w:rsid w:val="00674DDA"/>
    <w:rsid w:val="006C1EDA"/>
    <w:rsid w:val="006F28E5"/>
    <w:rsid w:val="00707E35"/>
    <w:rsid w:val="0071460E"/>
    <w:rsid w:val="00732042"/>
    <w:rsid w:val="00737B3C"/>
    <w:rsid w:val="007472B9"/>
    <w:rsid w:val="0080618B"/>
    <w:rsid w:val="008275F4"/>
    <w:rsid w:val="00837772"/>
    <w:rsid w:val="0086046F"/>
    <w:rsid w:val="008713C4"/>
    <w:rsid w:val="008B4896"/>
    <w:rsid w:val="008C3035"/>
    <w:rsid w:val="008F0FE8"/>
    <w:rsid w:val="00942AAC"/>
    <w:rsid w:val="009555AC"/>
    <w:rsid w:val="00963607"/>
    <w:rsid w:val="0097472F"/>
    <w:rsid w:val="009A4E07"/>
    <w:rsid w:val="009D5F6B"/>
    <w:rsid w:val="00A41A46"/>
    <w:rsid w:val="00A52FC4"/>
    <w:rsid w:val="00A55F34"/>
    <w:rsid w:val="00A75FA7"/>
    <w:rsid w:val="00AA2B43"/>
    <w:rsid w:val="00AB70CD"/>
    <w:rsid w:val="00AD547E"/>
    <w:rsid w:val="00AF1889"/>
    <w:rsid w:val="00AF2A5D"/>
    <w:rsid w:val="00B17A6E"/>
    <w:rsid w:val="00B37E83"/>
    <w:rsid w:val="00B47BC2"/>
    <w:rsid w:val="00B62873"/>
    <w:rsid w:val="00B652B1"/>
    <w:rsid w:val="00B92CFA"/>
    <w:rsid w:val="00B92DA0"/>
    <w:rsid w:val="00BA6449"/>
    <w:rsid w:val="00BD35FA"/>
    <w:rsid w:val="00BF2870"/>
    <w:rsid w:val="00BF590E"/>
    <w:rsid w:val="00C23322"/>
    <w:rsid w:val="00C26D2A"/>
    <w:rsid w:val="00C42DF6"/>
    <w:rsid w:val="00C76D78"/>
    <w:rsid w:val="00C83D75"/>
    <w:rsid w:val="00C96A2B"/>
    <w:rsid w:val="00D44F7D"/>
    <w:rsid w:val="00D82211"/>
    <w:rsid w:val="00DB1B84"/>
    <w:rsid w:val="00DB5898"/>
    <w:rsid w:val="00DB7A98"/>
    <w:rsid w:val="00DC0ECE"/>
    <w:rsid w:val="00DE079D"/>
    <w:rsid w:val="00DF6FF1"/>
    <w:rsid w:val="00E30961"/>
    <w:rsid w:val="00E37857"/>
    <w:rsid w:val="00EA662A"/>
    <w:rsid w:val="00ED7A66"/>
    <w:rsid w:val="00EE4509"/>
    <w:rsid w:val="00F27748"/>
    <w:rsid w:val="00F4011D"/>
    <w:rsid w:val="00F42859"/>
    <w:rsid w:val="00F52E72"/>
    <w:rsid w:val="00F74CDE"/>
    <w:rsid w:val="00FB5F89"/>
    <w:rsid w:val="00FB7F96"/>
    <w:rsid w:val="00FD58C7"/>
    <w:rsid w:val="00FE4B6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353E1"/>
  <w15:chartTrackingRefBased/>
  <w15:docId w15:val="{206E488A-1B7E-44FD-8ABE-5B0CAC9C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B0F"/>
    <w:pPr>
      <w:spacing w:after="200" w:line="276" w:lineRule="auto"/>
    </w:pPr>
  </w:style>
  <w:style w:type="paragraph" w:styleId="Heading1">
    <w:name w:val="heading 1"/>
    <w:basedOn w:val="Normal"/>
    <w:next w:val="Normal"/>
    <w:link w:val="Heading1Char"/>
    <w:uiPriority w:val="9"/>
    <w:qFormat/>
    <w:rsid w:val="00187B0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0F"/>
    <w:rPr>
      <w:rFonts w:asciiTheme="majorHAnsi" w:eastAsiaTheme="majorEastAsia" w:hAnsiTheme="majorHAnsi" w:cstheme="majorBidi"/>
      <w:color w:val="2F5496" w:themeColor="accent1" w:themeShade="BF"/>
      <w:sz w:val="32"/>
      <w:szCs w:val="32"/>
    </w:rPr>
  </w:style>
  <w:style w:type="character" w:customStyle="1" w:styleId="muitypography-root">
    <w:name w:val="muitypography-root"/>
    <w:basedOn w:val="DefaultParagraphFont"/>
    <w:rsid w:val="00187B0F"/>
  </w:style>
  <w:style w:type="character" w:customStyle="1" w:styleId="fontstyle01">
    <w:name w:val="fontstyle01"/>
    <w:basedOn w:val="DefaultParagraphFont"/>
    <w:rsid w:val="00187B0F"/>
    <w:rPr>
      <w:rFonts w:ascii="MinionPro-Regular" w:hAnsi="MinionPro-Regular" w:hint="default"/>
      <w:b w:val="0"/>
      <w:bCs w:val="0"/>
      <w:i w:val="0"/>
      <w:iCs w:val="0"/>
      <w:color w:val="000000"/>
      <w:sz w:val="20"/>
      <w:szCs w:val="20"/>
    </w:rPr>
  </w:style>
  <w:style w:type="table" w:styleId="TableGrid">
    <w:name w:val="Table Grid"/>
    <w:basedOn w:val="TableNormal"/>
    <w:uiPriority w:val="39"/>
    <w:rsid w:val="0018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7B0F"/>
    <w:pPr>
      <w:spacing w:after="0" w:line="240" w:lineRule="auto"/>
    </w:pPr>
  </w:style>
  <w:style w:type="paragraph" w:styleId="Header">
    <w:name w:val="header"/>
    <w:basedOn w:val="Normal"/>
    <w:link w:val="HeaderChar"/>
    <w:uiPriority w:val="99"/>
    <w:unhideWhenUsed/>
    <w:rsid w:val="00187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B0F"/>
  </w:style>
  <w:style w:type="paragraph" w:styleId="Footer">
    <w:name w:val="footer"/>
    <w:basedOn w:val="Normal"/>
    <w:link w:val="FooterChar"/>
    <w:uiPriority w:val="99"/>
    <w:unhideWhenUsed/>
    <w:rsid w:val="00187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B0F"/>
  </w:style>
  <w:style w:type="paragraph" w:styleId="FootnoteText">
    <w:name w:val="footnote text"/>
    <w:basedOn w:val="Normal"/>
    <w:link w:val="FootnoteTextChar"/>
    <w:uiPriority w:val="99"/>
    <w:semiHidden/>
    <w:unhideWhenUsed/>
    <w:rsid w:val="00187B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7B0F"/>
    <w:rPr>
      <w:sz w:val="20"/>
      <w:szCs w:val="20"/>
    </w:rPr>
  </w:style>
  <w:style w:type="character" w:styleId="FootnoteReference">
    <w:name w:val="footnote reference"/>
    <w:basedOn w:val="DefaultParagraphFont"/>
    <w:uiPriority w:val="99"/>
    <w:semiHidden/>
    <w:unhideWhenUsed/>
    <w:rsid w:val="00187B0F"/>
    <w:rPr>
      <w:vertAlign w:val="superscript"/>
    </w:rPr>
  </w:style>
  <w:style w:type="paragraph" w:styleId="NormalWeb">
    <w:name w:val="Normal (Web)"/>
    <w:basedOn w:val="Normal"/>
    <w:uiPriority w:val="99"/>
    <w:semiHidden/>
    <w:unhideWhenUsed/>
    <w:rsid w:val="00187B0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7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B0F"/>
    <w:rPr>
      <w:rFonts w:ascii="Segoe UI" w:hAnsi="Segoe UI" w:cs="Segoe UI"/>
      <w:sz w:val="18"/>
      <w:szCs w:val="18"/>
    </w:rPr>
  </w:style>
  <w:style w:type="character" w:styleId="CommentReference">
    <w:name w:val="annotation reference"/>
    <w:basedOn w:val="DefaultParagraphFont"/>
    <w:uiPriority w:val="99"/>
    <w:semiHidden/>
    <w:unhideWhenUsed/>
    <w:rsid w:val="00187B0F"/>
    <w:rPr>
      <w:sz w:val="16"/>
      <w:szCs w:val="16"/>
    </w:rPr>
  </w:style>
  <w:style w:type="paragraph" w:styleId="CommentText">
    <w:name w:val="annotation text"/>
    <w:basedOn w:val="Normal"/>
    <w:link w:val="CommentTextChar"/>
    <w:uiPriority w:val="99"/>
    <w:semiHidden/>
    <w:unhideWhenUsed/>
    <w:rsid w:val="00187B0F"/>
    <w:pPr>
      <w:spacing w:line="240" w:lineRule="auto"/>
    </w:pPr>
    <w:rPr>
      <w:sz w:val="20"/>
      <w:szCs w:val="20"/>
    </w:rPr>
  </w:style>
  <w:style w:type="character" w:customStyle="1" w:styleId="CommentTextChar">
    <w:name w:val="Comment Text Char"/>
    <w:basedOn w:val="DefaultParagraphFont"/>
    <w:link w:val="CommentText"/>
    <w:uiPriority w:val="99"/>
    <w:semiHidden/>
    <w:rsid w:val="00187B0F"/>
    <w:rPr>
      <w:sz w:val="20"/>
      <w:szCs w:val="20"/>
    </w:rPr>
  </w:style>
  <w:style w:type="paragraph" w:styleId="CommentSubject">
    <w:name w:val="annotation subject"/>
    <w:basedOn w:val="CommentText"/>
    <w:next w:val="CommentText"/>
    <w:link w:val="CommentSubjectChar"/>
    <w:uiPriority w:val="99"/>
    <w:semiHidden/>
    <w:unhideWhenUsed/>
    <w:rsid w:val="00187B0F"/>
    <w:rPr>
      <w:b/>
      <w:bCs/>
    </w:rPr>
  </w:style>
  <w:style w:type="character" w:customStyle="1" w:styleId="CommentSubjectChar">
    <w:name w:val="Comment Subject Char"/>
    <w:basedOn w:val="CommentTextChar"/>
    <w:link w:val="CommentSubject"/>
    <w:uiPriority w:val="99"/>
    <w:semiHidden/>
    <w:rsid w:val="00187B0F"/>
    <w:rPr>
      <w:b/>
      <w:bCs/>
      <w:sz w:val="20"/>
      <w:szCs w:val="20"/>
    </w:rPr>
  </w:style>
  <w:style w:type="character" w:styleId="Hyperlink">
    <w:name w:val="Hyperlink"/>
    <w:basedOn w:val="DefaultParagraphFont"/>
    <w:uiPriority w:val="99"/>
    <w:unhideWhenUsed/>
    <w:rsid w:val="00187B0F"/>
    <w:rPr>
      <w:color w:val="0563C1" w:themeColor="hyperlink"/>
      <w:u w:val="single"/>
    </w:rPr>
  </w:style>
  <w:style w:type="paragraph" w:styleId="Revision">
    <w:name w:val="Revision"/>
    <w:hidden/>
    <w:uiPriority w:val="99"/>
    <w:semiHidden/>
    <w:rsid w:val="00187B0F"/>
    <w:pPr>
      <w:spacing w:after="0" w:line="240" w:lineRule="auto"/>
    </w:pPr>
  </w:style>
  <w:style w:type="character" w:customStyle="1" w:styleId="UnresolvedMention1">
    <w:name w:val="Unresolved Mention1"/>
    <w:basedOn w:val="DefaultParagraphFont"/>
    <w:uiPriority w:val="99"/>
    <w:semiHidden/>
    <w:unhideWhenUsed/>
    <w:rsid w:val="00187B0F"/>
    <w:rPr>
      <w:color w:val="605E5C"/>
      <w:shd w:val="clear" w:color="auto" w:fill="E1DFDD"/>
    </w:rPr>
  </w:style>
  <w:style w:type="paragraph" w:styleId="ListParagraph">
    <w:name w:val="List Paragraph"/>
    <w:basedOn w:val="Normal"/>
    <w:uiPriority w:val="34"/>
    <w:qFormat/>
    <w:rsid w:val="00085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08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tiff"/><Relationship Id="rId18" Type="http://schemas.microsoft.com/office/2016/09/relationships/commentsIds" Target="commentsIds.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tiff"/><Relationship Id="rId17" Type="http://schemas.microsoft.com/office/2018/08/relationships/commentsExtensible" Target="commentsExtensible.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microsoft.com/office/2011/relationships/people" Target="people.xml"/><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s://www"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019D0-1295-4719-8695-5174F62CB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23</Pages>
  <Words>34024</Words>
  <Characters>193940</Characters>
  <Application>Microsoft Office Word</Application>
  <DocSecurity>0</DocSecurity>
  <Lines>1616</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Nayeem Hasan</dc:creator>
  <cp:keywords/>
  <dc:description/>
  <cp:lastModifiedBy>DELL</cp:lastModifiedBy>
  <cp:revision>89</cp:revision>
  <dcterms:created xsi:type="dcterms:W3CDTF">2022-06-27T18:23:00Z</dcterms:created>
  <dcterms:modified xsi:type="dcterms:W3CDTF">2022-08-12T18:04:00Z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581aea56-d1c8-3b3e-94e1-a6917669d042</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http://www.zotero.org/styles/springer-basic-brackets-no-et-al</vt:lpwstr>
  </property>
  <property fmtid="{D5CDD505-2E9C-101B-9397-08002B2CF9AE}" pid="20" name="Mendeley Recent Style Name 7_1">
    <vt:lpwstr>Springer - Basic (numeric, brackets, no "et al.")</vt:lpwstr>
  </property>
  <property fmtid="{D5CDD505-2E9C-101B-9397-08002B2CF9AE}" pid="21" name="Mendeley Recent Style Id 8_1">
    <vt:lpwstr>http://www.zotero.org/styles/the-lancet</vt:lpwstr>
  </property>
  <property fmtid="{D5CDD505-2E9C-101B-9397-08002B2CF9AE}" pid="22" name="Mendeley Recent Style Name 8_1">
    <vt:lpwstr>The Lancet</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